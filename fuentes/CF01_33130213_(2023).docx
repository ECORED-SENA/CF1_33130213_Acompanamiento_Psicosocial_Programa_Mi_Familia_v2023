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E5285" w:rsidRPr="00D125F1" w:rsidRDefault="00DE5285" w:rsidP="005D2C1B">
      <w:pPr>
        <w:snapToGrid w:val="0"/>
        <w:spacing w:after="120" w:line="276" w:lineRule="auto"/>
        <w:jc w:val="center"/>
        <w:rPr>
          <w:b/>
          <w:sz w:val="20"/>
          <w:szCs w:val="20"/>
        </w:rPr>
      </w:pPr>
    </w:p>
    <w:p w14:paraId="00000002" w14:textId="77777777" w:rsidR="00DE5285" w:rsidRPr="00861812" w:rsidRDefault="004538AA" w:rsidP="005D2C1B">
      <w:pPr>
        <w:snapToGrid w:val="0"/>
        <w:spacing w:after="120" w:line="276" w:lineRule="auto"/>
        <w:jc w:val="center"/>
        <w:rPr>
          <w:b/>
          <w:sz w:val="20"/>
          <w:szCs w:val="20"/>
        </w:rPr>
      </w:pPr>
      <w:r w:rsidRPr="00D125F1">
        <w:rPr>
          <w:b/>
          <w:sz w:val="20"/>
          <w:szCs w:val="20"/>
        </w:rPr>
        <w:t>FORMATO PARA EL DESARROLLO DE COMPONENTE FORMATIVO</w:t>
      </w:r>
    </w:p>
    <w:p w14:paraId="00000003" w14:textId="77777777" w:rsidR="00DE5285" w:rsidRPr="00861812" w:rsidRDefault="00DE5285" w:rsidP="005D2C1B">
      <w:pPr>
        <w:tabs>
          <w:tab w:val="left" w:pos="3224"/>
        </w:tabs>
        <w:snapToGrid w:val="0"/>
        <w:spacing w:after="120" w:line="276" w:lineRule="auto"/>
        <w:jc w:val="left"/>
        <w:rPr>
          <w:sz w:val="20"/>
          <w:szCs w:val="20"/>
        </w:rPr>
      </w:pPr>
    </w:p>
    <w:tbl>
      <w:tblPr>
        <w:tblStyle w:val="a"/>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E5285" w:rsidRPr="005D2C1B" w14:paraId="6E9A70EC" w14:textId="77777777">
        <w:trPr>
          <w:trHeight w:val="340"/>
        </w:trPr>
        <w:tc>
          <w:tcPr>
            <w:tcW w:w="3397" w:type="dxa"/>
            <w:vAlign w:val="center"/>
          </w:tcPr>
          <w:p w14:paraId="00000004" w14:textId="77777777" w:rsidR="00DE5285" w:rsidRPr="00861812" w:rsidRDefault="004538AA" w:rsidP="005D2C1B">
            <w:pPr>
              <w:snapToGrid w:val="0"/>
              <w:spacing w:after="120" w:line="276" w:lineRule="auto"/>
              <w:jc w:val="left"/>
              <w:rPr>
                <w:b/>
                <w:sz w:val="20"/>
                <w:szCs w:val="20"/>
              </w:rPr>
            </w:pPr>
            <w:r w:rsidRPr="00861812">
              <w:rPr>
                <w:b/>
                <w:sz w:val="20"/>
                <w:szCs w:val="20"/>
              </w:rPr>
              <w:t>PROGRAMA DE FORMACIÓN</w:t>
            </w:r>
          </w:p>
        </w:tc>
        <w:tc>
          <w:tcPr>
            <w:tcW w:w="6565" w:type="dxa"/>
            <w:vAlign w:val="center"/>
          </w:tcPr>
          <w:p w14:paraId="00000005" w14:textId="77777777" w:rsidR="00DE5285" w:rsidRPr="00861812" w:rsidRDefault="004538AA" w:rsidP="005D2C1B">
            <w:pPr>
              <w:snapToGrid w:val="0"/>
              <w:spacing w:after="120" w:line="276" w:lineRule="auto"/>
              <w:jc w:val="left"/>
              <w:rPr>
                <w:b/>
                <w:color w:val="E36C09"/>
                <w:sz w:val="20"/>
                <w:szCs w:val="20"/>
              </w:rPr>
            </w:pPr>
            <w:r w:rsidRPr="00861812">
              <w:rPr>
                <w:b/>
                <w:color w:val="000000"/>
                <w:sz w:val="20"/>
                <w:szCs w:val="20"/>
              </w:rPr>
              <w:t>Acompañamiento Psicosocial Programa Mi Familia</w:t>
            </w:r>
          </w:p>
        </w:tc>
      </w:tr>
    </w:tbl>
    <w:p w14:paraId="00000006" w14:textId="77777777" w:rsidR="00DE5285" w:rsidRPr="00D125F1" w:rsidRDefault="00DE5285" w:rsidP="005D2C1B">
      <w:pPr>
        <w:snapToGrid w:val="0"/>
        <w:spacing w:after="120" w:line="276" w:lineRule="auto"/>
        <w:jc w:val="left"/>
        <w:rPr>
          <w:sz w:val="20"/>
          <w:szCs w:val="20"/>
        </w:rPr>
      </w:pPr>
    </w:p>
    <w:tbl>
      <w:tblPr>
        <w:tblStyle w:val="a0"/>
        <w:tblW w:w="10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1985"/>
        <w:gridCol w:w="3685"/>
      </w:tblGrid>
      <w:tr w:rsidR="00DE5285" w:rsidRPr="005D2C1B" w14:paraId="35EAF656" w14:textId="77777777">
        <w:trPr>
          <w:trHeight w:val="340"/>
        </w:trPr>
        <w:tc>
          <w:tcPr>
            <w:tcW w:w="1838" w:type="dxa"/>
            <w:vAlign w:val="center"/>
          </w:tcPr>
          <w:p w14:paraId="00000007" w14:textId="77777777" w:rsidR="00DE5285" w:rsidRPr="00861812" w:rsidRDefault="004538AA" w:rsidP="005D2C1B">
            <w:pPr>
              <w:snapToGrid w:val="0"/>
              <w:spacing w:after="120" w:line="276" w:lineRule="auto"/>
              <w:jc w:val="left"/>
              <w:rPr>
                <w:b/>
                <w:sz w:val="20"/>
                <w:szCs w:val="20"/>
              </w:rPr>
            </w:pPr>
            <w:r w:rsidRPr="00D125F1">
              <w:rPr>
                <w:b/>
                <w:sz w:val="20"/>
                <w:szCs w:val="20"/>
              </w:rPr>
              <w:t>COMPETENCIA</w:t>
            </w:r>
          </w:p>
        </w:tc>
        <w:tc>
          <w:tcPr>
            <w:tcW w:w="2835" w:type="dxa"/>
            <w:vAlign w:val="center"/>
          </w:tcPr>
          <w:p w14:paraId="00000008" w14:textId="6E59F586" w:rsidR="00DE5285" w:rsidRPr="005D2C1B" w:rsidRDefault="00D125F1" w:rsidP="005D2C1B">
            <w:pPr>
              <w:snapToGrid w:val="0"/>
              <w:spacing w:after="120" w:line="276" w:lineRule="auto"/>
              <w:jc w:val="left"/>
              <w:rPr>
                <w:sz w:val="20"/>
                <w:szCs w:val="20"/>
              </w:rPr>
            </w:pPr>
            <w:r w:rsidRPr="00861812">
              <w:rPr>
                <w:color w:val="000000"/>
                <w:sz w:val="20"/>
                <w:szCs w:val="20"/>
              </w:rPr>
              <w:t xml:space="preserve">230101256 - </w:t>
            </w:r>
            <w:r w:rsidR="004538AA" w:rsidRPr="00861812">
              <w:rPr>
                <w:color w:val="000000"/>
                <w:sz w:val="20"/>
                <w:szCs w:val="20"/>
                <w:highlight w:val="white"/>
              </w:rPr>
              <w:t>Cuidar niñas y niños de acuerdo con políticas nacionales y normativa legal</w:t>
            </w:r>
            <w:r w:rsidR="004538AA" w:rsidRPr="005D2C1B">
              <w:rPr>
                <w:sz w:val="20"/>
                <w:szCs w:val="20"/>
              </w:rPr>
              <w:t>.</w:t>
            </w:r>
          </w:p>
        </w:tc>
        <w:tc>
          <w:tcPr>
            <w:tcW w:w="1985" w:type="dxa"/>
            <w:vAlign w:val="center"/>
          </w:tcPr>
          <w:p w14:paraId="00000009" w14:textId="77777777" w:rsidR="00DE5285" w:rsidRPr="00D125F1" w:rsidRDefault="004538AA" w:rsidP="005D2C1B">
            <w:pPr>
              <w:snapToGrid w:val="0"/>
              <w:spacing w:after="120" w:line="276" w:lineRule="auto"/>
              <w:jc w:val="left"/>
              <w:rPr>
                <w:b/>
                <w:sz w:val="20"/>
                <w:szCs w:val="20"/>
              </w:rPr>
            </w:pPr>
            <w:r w:rsidRPr="00D125F1">
              <w:rPr>
                <w:b/>
                <w:sz w:val="20"/>
                <w:szCs w:val="20"/>
              </w:rPr>
              <w:t>RESULTADOS DE APRENDIZAJE</w:t>
            </w:r>
          </w:p>
        </w:tc>
        <w:tc>
          <w:tcPr>
            <w:tcW w:w="3685" w:type="dxa"/>
            <w:vAlign w:val="center"/>
          </w:tcPr>
          <w:p w14:paraId="0000000A" w14:textId="77777777" w:rsidR="00DE5285" w:rsidRPr="005D2C1B" w:rsidRDefault="004538AA" w:rsidP="005D2C1B">
            <w:pPr>
              <w:snapToGrid w:val="0"/>
              <w:spacing w:after="120" w:line="276" w:lineRule="auto"/>
              <w:jc w:val="left"/>
              <w:rPr>
                <w:sz w:val="20"/>
                <w:szCs w:val="20"/>
              </w:rPr>
            </w:pPr>
            <w:r w:rsidRPr="00861812">
              <w:rPr>
                <w:color w:val="000000"/>
                <w:sz w:val="20"/>
                <w:szCs w:val="20"/>
                <w:highlight w:val="white"/>
              </w:rPr>
              <w:t>230101256-01- Apropiar los componentes del programa Mi Familia teniendo en cuenta los lineamientos para el acompañamiento psicosocial familiar.</w:t>
            </w:r>
          </w:p>
        </w:tc>
      </w:tr>
    </w:tbl>
    <w:p w14:paraId="0000000B" w14:textId="77777777" w:rsidR="00DE5285" w:rsidRPr="00D125F1" w:rsidRDefault="00DE5285" w:rsidP="005D2C1B">
      <w:pPr>
        <w:snapToGrid w:val="0"/>
        <w:spacing w:after="120" w:line="276" w:lineRule="auto"/>
        <w:jc w:val="left"/>
        <w:rPr>
          <w:sz w:val="20"/>
          <w:szCs w:val="20"/>
        </w:rPr>
      </w:pPr>
    </w:p>
    <w:tbl>
      <w:tblPr>
        <w:tblStyle w:val="a1"/>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E5285" w:rsidRPr="005D2C1B" w14:paraId="11F90A9A" w14:textId="77777777">
        <w:trPr>
          <w:trHeight w:val="340"/>
        </w:trPr>
        <w:tc>
          <w:tcPr>
            <w:tcW w:w="3397" w:type="dxa"/>
            <w:vAlign w:val="center"/>
          </w:tcPr>
          <w:p w14:paraId="0000000C" w14:textId="77777777" w:rsidR="00DE5285" w:rsidRPr="00861812" w:rsidRDefault="004538AA" w:rsidP="005D2C1B">
            <w:pPr>
              <w:snapToGrid w:val="0"/>
              <w:spacing w:after="120" w:line="276" w:lineRule="auto"/>
              <w:jc w:val="left"/>
              <w:rPr>
                <w:b/>
                <w:sz w:val="20"/>
                <w:szCs w:val="20"/>
              </w:rPr>
            </w:pPr>
            <w:r w:rsidRPr="00D125F1">
              <w:rPr>
                <w:b/>
                <w:sz w:val="20"/>
                <w:szCs w:val="20"/>
              </w:rPr>
              <w:t>NÚMERO DEL COMPONENTE FORMATIVO</w:t>
            </w:r>
          </w:p>
        </w:tc>
        <w:tc>
          <w:tcPr>
            <w:tcW w:w="6565" w:type="dxa"/>
            <w:vAlign w:val="center"/>
          </w:tcPr>
          <w:p w14:paraId="0000000D" w14:textId="77777777" w:rsidR="00DE5285" w:rsidRPr="00861812" w:rsidRDefault="004538AA" w:rsidP="005D2C1B">
            <w:pPr>
              <w:snapToGrid w:val="0"/>
              <w:spacing w:after="120" w:line="276" w:lineRule="auto"/>
              <w:jc w:val="left"/>
              <w:rPr>
                <w:color w:val="E36C09"/>
                <w:sz w:val="20"/>
                <w:szCs w:val="20"/>
              </w:rPr>
            </w:pPr>
            <w:r w:rsidRPr="00861812">
              <w:rPr>
                <w:color w:val="000000"/>
                <w:sz w:val="20"/>
                <w:szCs w:val="20"/>
              </w:rPr>
              <w:t>CF 01</w:t>
            </w:r>
          </w:p>
        </w:tc>
      </w:tr>
      <w:tr w:rsidR="00DE5285" w:rsidRPr="005D2C1B" w14:paraId="1A1862C1" w14:textId="77777777">
        <w:trPr>
          <w:trHeight w:val="340"/>
        </w:trPr>
        <w:tc>
          <w:tcPr>
            <w:tcW w:w="3397" w:type="dxa"/>
            <w:vAlign w:val="center"/>
          </w:tcPr>
          <w:p w14:paraId="0000000E" w14:textId="77777777" w:rsidR="00DE5285" w:rsidRPr="00D125F1" w:rsidRDefault="004538AA" w:rsidP="005D2C1B">
            <w:pPr>
              <w:snapToGrid w:val="0"/>
              <w:spacing w:after="120" w:line="276" w:lineRule="auto"/>
              <w:jc w:val="left"/>
              <w:rPr>
                <w:b/>
                <w:sz w:val="20"/>
                <w:szCs w:val="20"/>
              </w:rPr>
            </w:pPr>
            <w:r w:rsidRPr="00D125F1">
              <w:rPr>
                <w:b/>
                <w:sz w:val="20"/>
                <w:szCs w:val="20"/>
              </w:rPr>
              <w:t>NOMBRE DEL COMPONENTE FORMATIVO</w:t>
            </w:r>
          </w:p>
        </w:tc>
        <w:tc>
          <w:tcPr>
            <w:tcW w:w="6565" w:type="dxa"/>
            <w:vAlign w:val="center"/>
          </w:tcPr>
          <w:p w14:paraId="0000000F" w14:textId="77777777" w:rsidR="00DE5285" w:rsidRPr="00861812" w:rsidRDefault="004538AA" w:rsidP="005D2C1B">
            <w:pPr>
              <w:snapToGrid w:val="0"/>
              <w:spacing w:after="120" w:line="276" w:lineRule="auto"/>
              <w:jc w:val="left"/>
              <w:rPr>
                <w:b/>
                <w:color w:val="E36C09"/>
                <w:sz w:val="20"/>
                <w:szCs w:val="20"/>
              </w:rPr>
            </w:pPr>
            <w:r w:rsidRPr="00861812">
              <w:rPr>
                <w:color w:val="000000"/>
                <w:sz w:val="20"/>
                <w:szCs w:val="20"/>
              </w:rPr>
              <w:t xml:space="preserve">Acompañamiento psicosocial familiar </w:t>
            </w:r>
          </w:p>
        </w:tc>
      </w:tr>
      <w:tr w:rsidR="00DE5285" w:rsidRPr="005D2C1B" w14:paraId="3491516B" w14:textId="77777777">
        <w:trPr>
          <w:trHeight w:val="340"/>
        </w:trPr>
        <w:tc>
          <w:tcPr>
            <w:tcW w:w="3397" w:type="dxa"/>
            <w:vAlign w:val="center"/>
          </w:tcPr>
          <w:p w14:paraId="00000010" w14:textId="77777777" w:rsidR="00DE5285" w:rsidRPr="00D125F1" w:rsidRDefault="004538AA" w:rsidP="005D2C1B">
            <w:pPr>
              <w:snapToGrid w:val="0"/>
              <w:spacing w:after="120" w:line="276" w:lineRule="auto"/>
              <w:jc w:val="left"/>
              <w:rPr>
                <w:b/>
                <w:sz w:val="20"/>
                <w:szCs w:val="20"/>
              </w:rPr>
            </w:pPr>
            <w:r w:rsidRPr="00D125F1">
              <w:rPr>
                <w:b/>
                <w:sz w:val="20"/>
                <w:szCs w:val="20"/>
              </w:rPr>
              <w:t>BREVE DESCRIPCIÓN</w:t>
            </w:r>
          </w:p>
        </w:tc>
        <w:tc>
          <w:tcPr>
            <w:tcW w:w="6565" w:type="dxa"/>
            <w:vAlign w:val="center"/>
          </w:tcPr>
          <w:p w14:paraId="00000011" w14:textId="77777777" w:rsidR="00DE5285" w:rsidRPr="00861812" w:rsidRDefault="004538AA" w:rsidP="005D2C1B">
            <w:pPr>
              <w:snapToGrid w:val="0"/>
              <w:spacing w:after="120" w:line="276" w:lineRule="auto"/>
              <w:jc w:val="left"/>
              <w:rPr>
                <w:color w:val="000000"/>
                <w:sz w:val="20"/>
                <w:szCs w:val="20"/>
              </w:rPr>
            </w:pPr>
            <w:r w:rsidRPr="00861812">
              <w:rPr>
                <w:color w:val="000000"/>
                <w:sz w:val="20"/>
                <w:szCs w:val="20"/>
              </w:rPr>
              <w:t>El modelo de acompañamiento psicosocial del programa Mi Familia busca el fortalecimiento de las capacidades de las familias como agentes de transformación social, fundamentado en el marco normativo e institucional del ICBF.</w:t>
            </w:r>
          </w:p>
        </w:tc>
      </w:tr>
      <w:tr w:rsidR="00DE5285" w:rsidRPr="005D2C1B" w14:paraId="45ED3E67" w14:textId="77777777">
        <w:trPr>
          <w:trHeight w:val="340"/>
        </w:trPr>
        <w:tc>
          <w:tcPr>
            <w:tcW w:w="3397" w:type="dxa"/>
            <w:vAlign w:val="center"/>
          </w:tcPr>
          <w:p w14:paraId="00000012" w14:textId="77777777" w:rsidR="00DE5285" w:rsidRPr="00D125F1" w:rsidRDefault="004538AA" w:rsidP="005D2C1B">
            <w:pPr>
              <w:snapToGrid w:val="0"/>
              <w:spacing w:after="120" w:line="276" w:lineRule="auto"/>
              <w:jc w:val="left"/>
              <w:rPr>
                <w:b/>
                <w:sz w:val="20"/>
                <w:szCs w:val="20"/>
              </w:rPr>
            </w:pPr>
            <w:r w:rsidRPr="00D125F1">
              <w:rPr>
                <w:b/>
                <w:sz w:val="20"/>
                <w:szCs w:val="20"/>
              </w:rPr>
              <w:t>PALABRAS CLAVE</w:t>
            </w:r>
          </w:p>
        </w:tc>
        <w:tc>
          <w:tcPr>
            <w:tcW w:w="6565" w:type="dxa"/>
            <w:vAlign w:val="center"/>
          </w:tcPr>
          <w:p w14:paraId="00000013" w14:textId="0DCFD93D" w:rsidR="00DE5285" w:rsidRPr="00861812" w:rsidRDefault="004538AA" w:rsidP="005D2C1B">
            <w:pPr>
              <w:snapToGrid w:val="0"/>
              <w:spacing w:after="120" w:line="276" w:lineRule="auto"/>
              <w:jc w:val="left"/>
              <w:rPr>
                <w:sz w:val="20"/>
                <w:szCs w:val="20"/>
              </w:rPr>
            </w:pPr>
            <w:r w:rsidRPr="00861812">
              <w:rPr>
                <w:color w:val="000000"/>
                <w:sz w:val="20"/>
                <w:szCs w:val="20"/>
              </w:rPr>
              <w:t>Acompañamiento psicosocial, ICBF, Mi familia, normatividad</w:t>
            </w:r>
            <w:ins w:id="0" w:author="JHON JAIRO RODRIGUEZ PEREZ" w:date="2022-09-17T23:20:00Z">
              <w:r w:rsidR="007F22B5">
                <w:rPr>
                  <w:color w:val="000000"/>
                  <w:sz w:val="20"/>
                  <w:szCs w:val="20"/>
                </w:rPr>
                <w:t>.</w:t>
              </w:r>
            </w:ins>
          </w:p>
        </w:tc>
      </w:tr>
    </w:tbl>
    <w:p w14:paraId="00000014" w14:textId="77777777" w:rsidR="00DE5285" w:rsidRPr="00D125F1" w:rsidRDefault="00DE5285" w:rsidP="005D2C1B">
      <w:pPr>
        <w:snapToGrid w:val="0"/>
        <w:spacing w:after="120" w:line="276" w:lineRule="auto"/>
        <w:jc w:val="left"/>
        <w:rPr>
          <w:sz w:val="20"/>
          <w:szCs w:val="20"/>
        </w:rPr>
      </w:pPr>
    </w:p>
    <w:tbl>
      <w:tblPr>
        <w:tblStyle w:val="a2"/>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E5285" w:rsidRPr="005D2C1B" w14:paraId="397FC8AA" w14:textId="77777777">
        <w:trPr>
          <w:trHeight w:val="337"/>
        </w:trPr>
        <w:tc>
          <w:tcPr>
            <w:tcW w:w="3397" w:type="dxa"/>
            <w:vAlign w:val="center"/>
          </w:tcPr>
          <w:p w14:paraId="00000015" w14:textId="77777777" w:rsidR="00DE5285" w:rsidRPr="00861812" w:rsidRDefault="004538AA" w:rsidP="005D2C1B">
            <w:pPr>
              <w:snapToGrid w:val="0"/>
              <w:spacing w:after="120" w:line="276" w:lineRule="auto"/>
              <w:jc w:val="left"/>
              <w:rPr>
                <w:b/>
                <w:sz w:val="20"/>
                <w:szCs w:val="20"/>
              </w:rPr>
            </w:pPr>
            <w:r w:rsidRPr="00D125F1">
              <w:rPr>
                <w:b/>
                <w:sz w:val="20"/>
                <w:szCs w:val="20"/>
              </w:rPr>
              <w:t>ÁREA OCUPACIONAL</w:t>
            </w:r>
          </w:p>
        </w:tc>
        <w:tc>
          <w:tcPr>
            <w:tcW w:w="6565" w:type="dxa"/>
            <w:vAlign w:val="center"/>
          </w:tcPr>
          <w:p w14:paraId="00000016" w14:textId="77777777" w:rsidR="00DE5285" w:rsidRPr="00861812" w:rsidRDefault="004538AA" w:rsidP="005D2C1B">
            <w:pPr>
              <w:snapToGrid w:val="0"/>
              <w:spacing w:after="120" w:line="276" w:lineRule="auto"/>
              <w:jc w:val="left"/>
              <w:rPr>
                <w:color w:val="000000"/>
                <w:sz w:val="20"/>
                <w:szCs w:val="20"/>
              </w:rPr>
            </w:pPr>
            <w:r w:rsidRPr="00861812">
              <w:rPr>
                <w:color w:val="000000"/>
                <w:sz w:val="20"/>
                <w:szCs w:val="20"/>
              </w:rPr>
              <w:t>4 - CIENCIAS SOCIALES, EDUCACIÓN, SERVICIOS GUBERNAMENTALES Y RELIGIÓN</w:t>
            </w:r>
          </w:p>
        </w:tc>
      </w:tr>
      <w:tr w:rsidR="00DE5285" w:rsidRPr="005D2C1B" w14:paraId="7641F407" w14:textId="77777777">
        <w:trPr>
          <w:trHeight w:val="465"/>
        </w:trPr>
        <w:tc>
          <w:tcPr>
            <w:tcW w:w="3397" w:type="dxa"/>
            <w:vAlign w:val="center"/>
          </w:tcPr>
          <w:p w14:paraId="00000017" w14:textId="77777777" w:rsidR="00DE5285" w:rsidRPr="00D125F1" w:rsidRDefault="004538AA" w:rsidP="005D2C1B">
            <w:pPr>
              <w:snapToGrid w:val="0"/>
              <w:spacing w:after="120" w:line="276" w:lineRule="auto"/>
              <w:jc w:val="left"/>
              <w:rPr>
                <w:b/>
                <w:sz w:val="20"/>
                <w:szCs w:val="20"/>
              </w:rPr>
            </w:pPr>
            <w:r w:rsidRPr="00D125F1">
              <w:rPr>
                <w:b/>
                <w:sz w:val="20"/>
                <w:szCs w:val="20"/>
              </w:rPr>
              <w:t>IDIOMA</w:t>
            </w:r>
          </w:p>
        </w:tc>
        <w:tc>
          <w:tcPr>
            <w:tcW w:w="6565" w:type="dxa"/>
            <w:vAlign w:val="center"/>
          </w:tcPr>
          <w:p w14:paraId="00000018" w14:textId="77777777" w:rsidR="00DE5285" w:rsidRPr="00861812" w:rsidRDefault="004538AA" w:rsidP="005D2C1B">
            <w:pPr>
              <w:snapToGrid w:val="0"/>
              <w:spacing w:after="120" w:line="276" w:lineRule="auto"/>
              <w:jc w:val="left"/>
              <w:rPr>
                <w:b/>
                <w:color w:val="E36C09"/>
                <w:sz w:val="20"/>
                <w:szCs w:val="20"/>
              </w:rPr>
            </w:pPr>
            <w:r w:rsidRPr="00861812">
              <w:rPr>
                <w:color w:val="000000"/>
                <w:sz w:val="20"/>
                <w:szCs w:val="20"/>
              </w:rPr>
              <w:t>Español</w:t>
            </w:r>
          </w:p>
        </w:tc>
      </w:tr>
    </w:tbl>
    <w:p w14:paraId="00000019" w14:textId="77777777" w:rsidR="00DE5285" w:rsidRPr="005D2C1B" w:rsidRDefault="00DE5285" w:rsidP="005D2C1B">
      <w:pPr>
        <w:snapToGrid w:val="0"/>
        <w:spacing w:after="120" w:line="276" w:lineRule="auto"/>
        <w:jc w:val="center"/>
        <w:rPr>
          <w:b/>
          <w:smallCaps/>
          <w:sz w:val="20"/>
          <w:szCs w:val="20"/>
        </w:rPr>
      </w:pPr>
    </w:p>
    <w:p w14:paraId="0000001A" w14:textId="77777777" w:rsidR="00DE5285" w:rsidRPr="00D125F1" w:rsidRDefault="004538AA" w:rsidP="001263E2">
      <w:pPr>
        <w:numPr>
          <w:ilvl w:val="0"/>
          <w:numId w:val="1"/>
        </w:numPr>
        <w:pBdr>
          <w:top w:val="nil"/>
          <w:left w:val="nil"/>
          <w:bottom w:val="nil"/>
          <w:right w:val="nil"/>
          <w:between w:val="nil"/>
        </w:pBdr>
        <w:snapToGrid w:val="0"/>
        <w:spacing w:after="120" w:line="276" w:lineRule="auto"/>
        <w:ind w:left="284" w:hanging="284"/>
        <w:jc w:val="center"/>
        <w:rPr>
          <w:b/>
          <w:color w:val="000000"/>
          <w:sz w:val="20"/>
          <w:szCs w:val="20"/>
        </w:rPr>
      </w:pPr>
      <w:r w:rsidRPr="00D125F1">
        <w:rPr>
          <w:b/>
          <w:color w:val="000000"/>
          <w:sz w:val="20"/>
          <w:szCs w:val="20"/>
        </w:rPr>
        <w:t xml:space="preserve">TABLA DE </w:t>
      </w:r>
      <w:commentRangeStart w:id="1"/>
      <w:r w:rsidRPr="00D125F1">
        <w:rPr>
          <w:b/>
          <w:color w:val="000000"/>
          <w:sz w:val="20"/>
          <w:szCs w:val="20"/>
        </w:rPr>
        <w:t>CONTENIDOS</w:t>
      </w:r>
      <w:commentRangeEnd w:id="1"/>
      <w:r w:rsidR="007F2561">
        <w:rPr>
          <w:rStyle w:val="Refdecomentario"/>
        </w:rPr>
        <w:commentReference w:id="1"/>
      </w:r>
    </w:p>
    <w:p w14:paraId="0000001B" w14:textId="77777777" w:rsidR="00DE5285" w:rsidRPr="00861812" w:rsidRDefault="00DE5285" w:rsidP="005D2C1B">
      <w:pPr>
        <w:snapToGrid w:val="0"/>
        <w:spacing w:after="120" w:line="276" w:lineRule="auto"/>
        <w:jc w:val="left"/>
        <w:rPr>
          <w:b/>
          <w:color w:val="000000"/>
          <w:sz w:val="20"/>
          <w:szCs w:val="20"/>
        </w:rPr>
      </w:pPr>
    </w:p>
    <w:p w14:paraId="0000001C" w14:textId="77777777" w:rsidR="00DE5285" w:rsidRPr="00861812" w:rsidRDefault="004538AA" w:rsidP="001263E2">
      <w:pPr>
        <w:snapToGrid w:val="0"/>
        <w:spacing w:after="0"/>
        <w:jc w:val="left"/>
        <w:rPr>
          <w:b/>
          <w:color w:val="000000"/>
          <w:sz w:val="20"/>
          <w:szCs w:val="20"/>
        </w:rPr>
      </w:pPr>
      <w:r w:rsidRPr="00861812">
        <w:rPr>
          <w:b/>
          <w:color w:val="000000"/>
          <w:sz w:val="20"/>
          <w:szCs w:val="20"/>
        </w:rPr>
        <w:t>Introducción</w:t>
      </w:r>
    </w:p>
    <w:p w14:paraId="0000001D" w14:textId="77777777" w:rsidR="00DE5285" w:rsidRPr="00861812" w:rsidRDefault="004538AA" w:rsidP="001263E2">
      <w:pPr>
        <w:snapToGrid w:val="0"/>
        <w:spacing w:after="0"/>
        <w:jc w:val="left"/>
        <w:rPr>
          <w:b/>
          <w:color w:val="000000"/>
          <w:sz w:val="20"/>
          <w:szCs w:val="20"/>
        </w:rPr>
      </w:pPr>
      <w:r w:rsidRPr="00861812">
        <w:rPr>
          <w:b/>
          <w:color w:val="000000"/>
          <w:sz w:val="20"/>
          <w:szCs w:val="20"/>
        </w:rPr>
        <w:t>1. Marco normativo e institucional</w:t>
      </w:r>
    </w:p>
    <w:p w14:paraId="0000001E" w14:textId="77777777" w:rsidR="00DE5285" w:rsidRPr="00861812" w:rsidRDefault="004538AA" w:rsidP="001263E2">
      <w:pPr>
        <w:snapToGrid w:val="0"/>
        <w:spacing w:after="0"/>
        <w:jc w:val="left"/>
        <w:rPr>
          <w:color w:val="000000"/>
          <w:sz w:val="20"/>
          <w:szCs w:val="20"/>
        </w:rPr>
      </w:pPr>
      <w:r w:rsidRPr="00861812">
        <w:rPr>
          <w:color w:val="000000"/>
          <w:sz w:val="20"/>
          <w:szCs w:val="20"/>
        </w:rPr>
        <w:t>1.1. ¿Qué es el ICBF? ¿Cuáles son sus propósitos como entidad?</w:t>
      </w:r>
    </w:p>
    <w:p w14:paraId="0000001F" w14:textId="77777777" w:rsidR="00DE5285" w:rsidRPr="00861812" w:rsidRDefault="004538AA" w:rsidP="001263E2">
      <w:pPr>
        <w:snapToGrid w:val="0"/>
        <w:spacing w:after="0"/>
        <w:jc w:val="left"/>
        <w:rPr>
          <w:color w:val="000000"/>
          <w:sz w:val="20"/>
          <w:szCs w:val="20"/>
        </w:rPr>
      </w:pPr>
      <w:r w:rsidRPr="00861812">
        <w:rPr>
          <w:color w:val="000000"/>
          <w:sz w:val="20"/>
          <w:szCs w:val="20"/>
        </w:rPr>
        <w:t>1.2. ¿Qué tipo de programas y servicios ofrece el ICBF?</w:t>
      </w:r>
    </w:p>
    <w:p w14:paraId="00000020" w14:textId="77777777" w:rsidR="00DE5285" w:rsidRPr="00861812" w:rsidRDefault="004538AA" w:rsidP="001263E2">
      <w:pPr>
        <w:snapToGrid w:val="0"/>
        <w:spacing w:after="0"/>
        <w:jc w:val="left"/>
        <w:rPr>
          <w:color w:val="000000"/>
          <w:sz w:val="20"/>
          <w:szCs w:val="20"/>
        </w:rPr>
      </w:pPr>
      <w:r w:rsidRPr="00861812">
        <w:rPr>
          <w:color w:val="000000"/>
          <w:sz w:val="20"/>
          <w:szCs w:val="20"/>
        </w:rPr>
        <w:t>1.3. ¿Qué es Mi Familia?</w:t>
      </w:r>
    </w:p>
    <w:p w14:paraId="00000021" w14:textId="77777777" w:rsidR="00DE5285" w:rsidRPr="00861812" w:rsidRDefault="004538AA" w:rsidP="001263E2">
      <w:pPr>
        <w:snapToGrid w:val="0"/>
        <w:spacing w:after="0"/>
        <w:jc w:val="left"/>
        <w:rPr>
          <w:color w:val="000000"/>
          <w:sz w:val="20"/>
          <w:szCs w:val="20"/>
        </w:rPr>
      </w:pPr>
      <w:r w:rsidRPr="00861812">
        <w:rPr>
          <w:color w:val="000000"/>
          <w:sz w:val="20"/>
          <w:szCs w:val="20"/>
        </w:rPr>
        <w:t>1.4. ¿Cómo se articula Mi Familia con la misionalidad y oferta del ICBF?</w:t>
      </w:r>
    </w:p>
    <w:p w14:paraId="00000022" w14:textId="77777777" w:rsidR="00DE5285" w:rsidRPr="00861812" w:rsidRDefault="004538AA" w:rsidP="001263E2">
      <w:pPr>
        <w:snapToGrid w:val="0"/>
        <w:spacing w:after="0"/>
        <w:jc w:val="left"/>
        <w:rPr>
          <w:b/>
          <w:color w:val="000000"/>
          <w:sz w:val="20"/>
          <w:szCs w:val="20"/>
        </w:rPr>
      </w:pPr>
      <w:r w:rsidRPr="00861812">
        <w:rPr>
          <w:b/>
          <w:color w:val="000000"/>
          <w:sz w:val="20"/>
          <w:szCs w:val="20"/>
        </w:rPr>
        <w:t>2. Población objetivo</w:t>
      </w:r>
    </w:p>
    <w:p w14:paraId="00000025" w14:textId="77777777" w:rsidR="00DE5285" w:rsidRPr="00861812" w:rsidRDefault="004538AA" w:rsidP="001263E2">
      <w:pPr>
        <w:snapToGrid w:val="0"/>
        <w:spacing w:after="0"/>
        <w:jc w:val="left"/>
        <w:rPr>
          <w:b/>
          <w:color w:val="000000"/>
          <w:sz w:val="20"/>
          <w:szCs w:val="20"/>
        </w:rPr>
      </w:pPr>
      <w:r w:rsidRPr="00861812">
        <w:rPr>
          <w:b/>
          <w:color w:val="000000"/>
          <w:sz w:val="20"/>
          <w:szCs w:val="20"/>
        </w:rPr>
        <w:t>3. Marco conceptual de Mi Familia</w:t>
      </w:r>
    </w:p>
    <w:p w14:paraId="17E2F600" w14:textId="77777777" w:rsidR="00D3201B" w:rsidRDefault="004538AA" w:rsidP="001263E2">
      <w:pPr>
        <w:snapToGrid w:val="0"/>
        <w:spacing w:after="0"/>
        <w:jc w:val="left"/>
        <w:rPr>
          <w:color w:val="000000"/>
          <w:sz w:val="20"/>
          <w:szCs w:val="20"/>
        </w:rPr>
      </w:pPr>
      <w:r w:rsidRPr="00861812">
        <w:rPr>
          <w:color w:val="000000"/>
          <w:sz w:val="20"/>
          <w:szCs w:val="20"/>
        </w:rPr>
        <w:t xml:space="preserve">3.1. </w:t>
      </w:r>
      <w:r w:rsidR="00D3201B" w:rsidRPr="00D3201B">
        <w:rPr>
          <w:color w:val="000000"/>
          <w:sz w:val="20"/>
          <w:szCs w:val="20"/>
        </w:rPr>
        <w:t xml:space="preserve">Familias como corresponsables de la protección integral de niñas, niños y adolescentes </w:t>
      </w:r>
    </w:p>
    <w:p w14:paraId="00000027" w14:textId="241C2F37" w:rsidR="00DE5285" w:rsidRPr="00861812" w:rsidRDefault="004538AA" w:rsidP="001263E2">
      <w:pPr>
        <w:snapToGrid w:val="0"/>
        <w:spacing w:after="0"/>
        <w:jc w:val="left"/>
        <w:rPr>
          <w:color w:val="000000"/>
          <w:sz w:val="20"/>
          <w:szCs w:val="20"/>
        </w:rPr>
      </w:pPr>
      <w:r w:rsidRPr="00861812">
        <w:rPr>
          <w:color w:val="000000"/>
          <w:sz w:val="20"/>
          <w:szCs w:val="20"/>
        </w:rPr>
        <w:t xml:space="preserve">3.2. </w:t>
      </w:r>
      <w:r w:rsidR="001263E2" w:rsidRPr="00CC6BB9">
        <w:rPr>
          <w:sz w:val="20"/>
          <w:szCs w:val="20"/>
        </w:rPr>
        <w:t>Carácter preventivo de Mi Familia</w:t>
      </w:r>
    </w:p>
    <w:p w14:paraId="0000002A" w14:textId="52361B91" w:rsidR="00DE5285" w:rsidRDefault="004538AA" w:rsidP="001263E2">
      <w:pPr>
        <w:snapToGrid w:val="0"/>
        <w:spacing w:after="0"/>
        <w:jc w:val="left"/>
        <w:rPr>
          <w:b/>
          <w:color w:val="000000"/>
          <w:sz w:val="20"/>
          <w:szCs w:val="20"/>
        </w:rPr>
      </w:pPr>
      <w:r w:rsidRPr="00861812">
        <w:rPr>
          <w:b/>
          <w:color w:val="000000"/>
          <w:sz w:val="20"/>
          <w:szCs w:val="20"/>
        </w:rPr>
        <w:t xml:space="preserve">4. </w:t>
      </w:r>
      <w:r w:rsidR="001263E2">
        <w:rPr>
          <w:b/>
          <w:color w:val="000000"/>
          <w:sz w:val="20"/>
          <w:szCs w:val="20"/>
        </w:rPr>
        <w:t>Enfoques del</w:t>
      </w:r>
      <w:r w:rsidRPr="00861812">
        <w:rPr>
          <w:b/>
          <w:color w:val="000000"/>
          <w:sz w:val="20"/>
          <w:szCs w:val="20"/>
        </w:rPr>
        <w:t xml:space="preserve"> acompañamiento psicosocial</w:t>
      </w:r>
    </w:p>
    <w:p w14:paraId="00CC7161" w14:textId="09BB79B9" w:rsidR="001263E2" w:rsidRPr="00861812" w:rsidRDefault="001263E2" w:rsidP="001263E2">
      <w:pPr>
        <w:snapToGrid w:val="0"/>
        <w:spacing w:after="0"/>
        <w:jc w:val="left"/>
        <w:rPr>
          <w:b/>
          <w:color w:val="000000"/>
          <w:sz w:val="20"/>
          <w:szCs w:val="20"/>
        </w:rPr>
      </w:pPr>
      <w:r>
        <w:rPr>
          <w:b/>
          <w:color w:val="000000"/>
          <w:sz w:val="20"/>
          <w:szCs w:val="20"/>
        </w:rPr>
        <w:t>Síntesis</w:t>
      </w:r>
    </w:p>
    <w:p w14:paraId="1D89CF7E" w14:textId="6B61F100" w:rsidR="001263E2" w:rsidRDefault="001263E2" w:rsidP="006520C6">
      <w:pPr>
        <w:snapToGrid w:val="0"/>
        <w:spacing w:after="120" w:line="276" w:lineRule="auto"/>
        <w:jc w:val="center"/>
        <w:rPr>
          <w:b/>
          <w:sz w:val="20"/>
          <w:szCs w:val="20"/>
        </w:rPr>
      </w:pPr>
    </w:p>
    <w:p w14:paraId="27677C1F" w14:textId="1C5BF079" w:rsidR="001263E2" w:rsidRDefault="001263E2" w:rsidP="006520C6">
      <w:pPr>
        <w:snapToGrid w:val="0"/>
        <w:spacing w:after="120" w:line="276" w:lineRule="auto"/>
        <w:jc w:val="center"/>
        <w:rPr>
          <w:b/>
          <w:sz w:val="20"/>
          <w:szCs w:val="20"/>
        </w:rPr>
      </w:pPr>
    </w:p>
    <w:p w14:paraId="0E25183E" w14:textId="77777777" w:rsidR="001263E2" w:rsidRDefault="001263E2" w:rsidP="006520C6">
      <w:pPr>
        <w:snapToGrid w:val="0"/>
        <w:spacing w:after="120" w:line="276" w:lineRule="auto"/>
        <w:jc w:val="center"/>
        <w:rPr>
          <w:b/>
          <w:sz w:val="20"/>
          <w:szCs w:val="20"/>
        </w:rPr>
      </w:pPr>
    </w:p>
    <w:p w14:paraId="00000030" w14:textId="3DCDDC50" w:rsidR="00DE5285" w:rsidRPr="00D125F1" w:rsidRDefault="004538AA" w:rsidP="006520C6">
      <w:pPr>
        <w:snapToGrid w:val="0"/>
        <w:spacing w:after="120" w:line="276" w:lineRule="auto"/>
        <w:jc w:val="center"/>
        <w:rPr>
          <w:b/>
          <w:sz w:val="20"/>
          <w:szCs w:val="20"/>
        </w:rPr>
      </w:pPr>
      <w:r w:rsidRPr="00D125F1">
        <w:rPr>
          <w:b/>
          <w:sz w:val="20"/>
          <w:szCs w:val="20"/>
        </w:rPr>
        <w:t>B. INTRODUCCIÓN</w:t>
      </w:r>
    </w:p>
    <w:p w14:paraId="00000031" w14:textId="4B75873A" w:rsidR="00DE5285" w:rsidRDefault="004538AA" w:rsidP="005D2C1B">
      <w:pPr>
        <w:snapToGrid w:val="0"/>
        <w:spacing w:after="120" w:line="276" w:lineRule="auto"/>
        <w:rPr>
          <w:sz w:val="20"/>
          <w:szCs w:val="20"/>
        </w:rPr>
      </w:pPr>
      <w:r w:rsidRPr="00861812">
        <w:rPr>
          <w:sz w:val="20"/>
          <w:szCs w:val="20"/>
        </w:rPr>
        <w:t>La perspectiva del marco normativo e institucional</w:t>
      </w:r>
      <w:r w:rsidR="00861812">
        <w:rPr>
          <w:sz w:val="20"/>
          <w:szCs w:val="20"/>
        </w:rPr>
        <w:t>,</w:t>
      </w:r>
      <w:r w:rsidRPr="00861812">
        <w:rPr>
          <w:sz w:val="20"/>
          <w:szCs w:val="20"/>
        </w:rPr>
        <w:t xml:space="preserve"> visualiza la relación entre el objeto y modelo de operación del programa y la misión y objeto del ICBF. El siguiente video presenta un preámbulo de lo que se desarrollará en este componente formativo. </w:t>
      </w:r>
    </w:p>
    <w:tbl>
      <w:tblPr>
        <w:tblStyle w:val="a3"/>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4"/>
      </w:tblGrid>
      <w:tr w:rsidR="00DE5285" w:rsidRPr="005D2C1B" w14:paraId="1B282861" w14:textId="77777777" w:rsidTr="006520C6">
        <w:trPr>
          <w:trHeight w:val="655"/>
        </w:trPr>
        <w:tc>
          <w:tcPr>
            <w:tcW w:w="9054" w:type="dxa"/>
            <w:shd w:val="clear" w:color="auto" w:fill="ED7D31"/>
            <w:vAlign w:val="center"/>
          </w:tcPr>
          <w:p w14:paraId="00000036" w14:textId="434F6E48" w:rsidR="006520C6" w:rsidRPr="006520C6" w:rsidRDefault="004538AA" w:rsidP="006520C6">
            <w:pPr>
              <w:snapToGrid w:val="0"/>
              <w:spacing w:after="120" w:line="276" w:lineRule="auto"/>
              <w:jc w:val="center"/>
              <w:rPr>
                <w:b/>
                <w:color w:val="FFFFFF"/>
                <w:sz w:val="20"/>
                <w:szCs w:val="20"/>
              </w:rPr>
            </w:pPr>
            <w:r w:rsidRPr="005D2C1B">
              <w:rPr>
                <w:b/>
                <w:color w:val="FFFFFF"/>
                <w:sz w:val="20"/>
                <w:szCs w:val="20"/>
              </w:rPr>
              <w:t>CF01_Video_</w:t>
            </w:r>
            <w:sdt>
              <w:sdtPr>
                <w:rPr>
                  <w:sz w:val="20"/>
                  <w:szCs w:val="20"/>
                </w:rPr>
                <w:tag w:val="goog_rdk_0"/>
                <w:id w:val="-1233768060"/>
              </w:sdtPr>
              <w:sdtEndPr/>
              <w:sdtContent>
                <w:commentRangeStart w:id="2"/>
              </w:sdtContent>
            </w:sdt>
            <w:r w:rsidRPr="005D2C1B">
              <w:rPr>
                <w:b/>
                <w:color w:val="FFFFFF"/>
                <w:sz w:val="20"/>
                <w:szCs w:val="20"/>
              </w:rPr>
              <w:t>Introductorio</w:t>
            </w:r>
            <w:commentRangeEnd w:id="2"/>
            <w:r w:rsidRPr="005D2C1B">
              <w:rPr>
                <w:sz w:val="20"/>
                <w:szCs w:val="20"/>
              </w:rPr>
              <w:commentReference w:id="2"/>
            </w:r>
          </w:p>
        </w:tc>
      </w:tr>
    </w:tbl>
    <w:p w14:paraId="00000037" w14:textId="77777777" w:rsidR="00DE5285" w:rsidRPr="00D125F1" w:rsidRDefault="00DE5285" w:rsidP="005D2C1B">
      <w:pPr>
        <w:snapToGrid w:val="0"/>
        <w:spacing w:after="120" w:line="276" w:lineRule="auto"/>
        <w:rPr>
          <w:b/>
          <w:color w:val="ED7D31"/>
          <w:sz w:val="20"/>
          <w:szCs w:val="20"/>
        </w:rPr>
      </w:pPr>
    </w:p>
    <w:tbl>
      <w:tblPr>
        <w:tblStyle w:val="a4"/>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4"/>
      </w:tblGrid>
      <w:tr w:rsidR="00DE5285" w:rsidRPr="005D2C1B" w14:paraId="5907BE87" w14:textId="77777777">
        <w:tc>
          <w:tcPr>
            <w:tcW w:w="9054" w:type="dxa"/>
            <w:shd w:val="clear" w:color="auto" w:fill="7030A0"/>
          </w:tcPr>
          <w:p w14:paraId="00000038" w14:textId="00D7F495" w:rsidR="00DE5285" w:rsidRPr="00D125F1" w:rsidRDefault="004538AA" w:rsidP="005D2C1B">
            <w:pPr>
              <w:snapToGrid w:val="0"/>
              <w:spacing w:after="120" w:line="276" w:lineRule="auto"/>
              <w:rPr>
                <w:b/>
                <w:color w:val="ED7D31"/>
                <w:sz w:val="20"/>
                <w:szCs w:val="20"/>
              </w:rPr>
            </w:pPr>
            <w:r w:rsidRPr="005D2C1B">
              <w:rPr>
                <w:b/>
                <w:color w:val="FFC000"/>
                <w:sz w:val="20"/>
                <w:szCs w:val="20"/>
              </w:rPr>
              <w:t>Objetivo:</w:t>
            </w:r>
            <w:r w:rsidRPr="00D125F1">
              <w:rPr>
                <w:b/>
                <w:color w:val="FFC000"/>
                <w:sz w:val="20"/>
                <w:szCs w:val="20"/>
              </w:rPr>
              <w:t xml:space="preserve"> </w:t>
            </w:r>
            <w:r w:rsidR="00861812">
              <w:rPr>
                <w:color w:val="FFFFFF"/>
                <w:sz w:val="20"/>
                <w:szCs w:val="20"/>
              </w:rPr>
              <w:t>i</w:t>
            </w:r>
            <w:r w:rsidRPr="00D125F1">
              <w:rPr>
                <w:color w:val="FFFFFF"/>
                <w:sz w:val="20"/>
                <w:szCs w:val="20"/>
              </w:rPr>
              <w:t xml:space="preserve">dentificar el contexto y el alcance del acompañamiento familiar psicosocial que se ofrece a través del programa Mi Familia del </w:t>
            </w:r>
            <w:sdt>
              <w:sdtPr>
                <w:rPr>
                  <w:sz w:val="20"/>
                  <w:szCs w:val="20"/>
                </w:rPr>
                <w:tag w:val="goog_rdk_1"/>
                <w:id w:val="-582835722"/>
              </w:sdtPr>
              <w:sdtEndPr/>
              <w:sdtContent>
                <w:commentRangeStart w:id="3"/>
              </w:sdtContent>
            </w:sdt>
            <w:r w:rsidRPr="00D125F1">
              <w:rPr>
                <w:color w:val="FFFFFF"/>
                <w:sz w:val="20"/>
                <w:szCs w:val="20"/>
              </w:rPr>
              <w:t>ICBF</w:t>
            </w:r>
            <w:commentRangeEnd w:id="3"/>
            <w:r w:rsidRPr="005D2C1B">
              <w:rPr>
                <w:sz w:val="20"/>
                <w:szCs w:val="20"/>
              </w:rPr>
              <w:commentReference w:id="3"/>
            </w:r>
            <w:r w:rsidRPr="00D125F1">
              <w:rPr>
                <w:color w:val="FFFFFF"/>
                <w:sz w:val="20"/>
                <w:szCs w:val="20"/>
              </w:rPr>
              <w:t>.</w:t>
            </w:r>
          </w:p>
        </w:tc>
      </w:tr>
    </w:tbl>
    <w:p w14:paraId="00000039" w14:textId="77777777" w:rsidR="00DE5285" w:rsidRPr="00D125F1" w:rsidRDefault="00DE5285" w:rsidP="005D2C1B">
      <w:pPr>
        <w:snapToGrid w:val="0"/>
        <w:spacing w:after="120" w:line="276" w:lineRule="auto"/>
        <w:rPr>
          <w:b/>
          <w:color w:val="ED7D31"/>
          <w:sz w:val="20"/>
          <w:szCs w:val="20"/>
        </w:rPr>
      </w:pPr>
    </w:p>
    <w:p w14:paraId="0000003B" w14:textId="77777777" w:rsidR="00DE5285" w:rsidRPr="005D2C1B" w:rsidRDefault="004538AA" w:rsidP="006520C6">
      <w:pPr>
        <w:snapToGrid w:val="0"/>
        <w:spacing w:after="120" w:line="276" w:lineRule="auto"/>
        <w:jc w:val="center"/>
        <w:rPr>
          <w:b/>
          <w:smallCaps/>
          <w:sz w:val="20"/>
          <w:szCs w:val="20"/>
        </w:rPr>
      </w:pPr>
      <w:r w:rsidRPr="00861812">
        <w:rPr>
          <w:b/>
          <w:color w:val="000000"/>
          <w:sz w:val="20"/>
          <w:szCs w:val="20"/>
        </w:rPr>
        <w:t>C. DESARROLLO DE CONTENIDOS</w:t>
      </w:r>
    </w:p>
    <w:p w14:paraId="0000003C" w14:textId="77777777" w:rsidR="00DE5285" w:rsidRPr="005D2C1B" w:rsidRDefault="00DE5285" w:rsidP="005D2C1B">
      <w:pPr>
        <w:snapToGrid w:val="0"/>
        <w:spacing w:after="120" w:line="276" w:lineRule="auto"/>
        <w:rPr>
          <w:b/>
          <w:smallCaps/>
          <w:sz w:val="20"/>
          <w:szCs w:val="20"/>
        </w:rPr>
      </w:pPr>
    </w:p>
    <w:p w14:paraId="0000003D" w14:textId="77777777" w:rsidR="00DE5285" w:rsidRPr="00D125F1" w:rsidRDefault="004538AA" w:rsidP="005D2C1B">
      <w:pPr>
        <w:snapToGrid w:val="0"/>
        <w:spacing w:after="120" w:line="276" w:lineRule="auto"/>
        <w:rPr>
          <w:color w:val="000000"/>
          <w:sz w:val="20"/>
          <w:szCs w:val="20"/>
        </w:rPr>
      </w:pPr>
      <w:r w:rsidRPr="00D125F1">
        <w:rPr>
          <w:b/>
          <w:color w:val="000000"/>
          <w:sz w:val="20"/>
          <w:szCs w:val="20"/>
        </w:rPr>
        <w:t>1. Marco normativo e institucional</w:t>
      </w:r>
    </w:p>
    <w:tbl>
      <w:tblPr>
        <w:tblStyle w:val="a5"/>
        <w:tblW w:w="8940" w:type="dxa"/>
        <w:tblBorders>
          <w:top w:val="nil"/>
          <w:left w:val="nil"/>
          <w:bottom w:val="nil"/>
          <w:right w:val="nil"/>
          <w:insideH w:val="nil"/>
          <w:insideV w:val="nil"/>
        </w:tblBorders>
        <w:tblLayout w:type="fixed"/>
        <w:tblLook w:val="0400" w:firstRow="0" w:lastRow="0" w:firstColumn="0" w:lastColumn="0" w:noHBand="0" w:noVBand="1"/>
      </w:tblPr>
      <w:tblGrid>
        <w:gridCol w:w="4665"/>
        <w:gridCol w:w="4275"/>
      </w:tblGrid>
      <w:tr w:rsidR="00DE5285" w:rsidRPr="005D2C1B" w14:paraId="1B8741DF" w14:textId="77777777">
        <w:tc>
          <w:tcPr>
            <w:tcW w:w="4665" w:type="dxa"/>
            <w:shd w:val="clear" w:color="auto" w:fill="auto"/>
          </w:tcPr>
          <w:p w14:paraId="0000003F" w14:textId="77CE9F77" w:rsidR="00DE5285" w:rsidRPr="00861812" w:rsidRDefault="004538AA" w:rsidP="005D2C1B">
            <w:pPr>
              <w:snapToGrid w:val="0"/>
              <w:spacing w:after="120" w:line="276" w:lineRule="auto"/>
              <w:rPr>
                <w:color w:val="000000"/>
                <w:sz w:val="20"/>
                <w:szCs w:val="20"/>
              </w:rPr>
            </w:pPr>
            <w:r w:rsidRPr="00D125F1">
              <w:rPr>
                <w:color w:val="000000"/>
                <w:sz w:val="20"/>
                <w:szCs w:val="20"/>
              </w:rPr>
              <w:t>El marco normativo e institucional permite reconoc</w:t>
            </w:r>
            <w:r w:rsidRPr="00861812">
              <w:rPr>
                <w:color w:val="000000"/>
                <w:sz w:val="20"/>
                <w:szCs w:val="20"/>
              </w:rPr>
              <w:t>er la contribución del programa Mi Familia de la Dirección de Familias y Comunidades al cumplimiento de la misión del ICBF que es, en suma, lograr el fortalecimiento de capacidades familiares y comunitarias para alcanzar su bienestar.</w:t>
            </w:r>
          </w:p>
          <w:p w14:paraId="00000040" w14:textId="77777777" w:rsidR="00DE5285" w:rsidRPr="00861812" w:rsidRDefault="004538AA" w:rsidP="005D2C1B">
            <w:pPr>
              <w:snapToGrid w:val="0"/>
              <w:spacing w:after="120" w:line="276" w:lineRule="auto"/>
              <w:rPr>
                <w:color w:val="000000"/>
                <w:sz w:val="20"/>
                <w:szCs w:val="20"/>
              </w:rPr>
            </w:pPr>
            <w:r w:rsidRPr="00861812">
              <w:rPr>
                <w:color w:val="000000"/>
                <w:sz w:val="20"/>
                <w:szCs w:val="20"/>
              </w:rPr>
              <w:t xml:space="preserve">Este apartado presenta información relacionada con la definición, propósitos, </w:t>
            </w:r>
            <w:r w:rsidRPr="00861812">
              <w:rPr>
                <w:sz w:val="20"/>
                <w:szCs w:val="20"/>
              </w:rPr>
              <w:t>misionalidad, funciones</w:t>
            </w:r>
            <w:r w:rsidRPr="00861812">
              <w:rPr>
                <w:color w:val="000000"/>
                <w:sz w:val="20"/>
                <w:szCs w:val="20"/>
              </w:rPr>
              <w:t xml:space="preserve"> y arquitectura institucional del ICBF. Así mismo, se abordan los programas y servicios que ofrece a las familias colombianas, haciendo énfasis en el programa Mi Familia, y su articulación con la misionalidad y oferta del ICBF.</w:t>
            </w:r>
          </w:p>
        </w:tc>
        <w:tc>
          <w:tcPr>
            <w:tcW w:w="4275" w:type="dxa"/>
            <w:shd w:val="clear" w:color="auto" w:fill="auto"/>
          </w:tcPr>
          <w:p w14:paraId="00000041" w14:textId="77777777" w:rsidR="00DE5285" w:rsidRPr="00D125F1" w:rsidRDefault="003604EA" w:rsidP="005D2C1B">
            <w:pPr>
              <w:snapToGrid w:val="0"/>
              <w:spacing w:after="120" w:line="276" w:lineRule="auto"/>
              <w:rPr>
                <w:color w:val="000000"/>
                <w:sz w:val="20"/>
                <w:szCs w:val="20"/>
              </w:rPr>
            </w:pPr>
            <w:sdt>
              <w:sdtPr>
                <w:rPr>
                  <w:sz w:val="20"/>
                  <w:szCs w:val="20"/>
                </w:rPr>
                <w:tag w:val="goog_rdk_2"/>
                <w:id w:val="843744342"/>
              </w:sdtPr>
              <w:sdtEndPr/>
              <w:sdtContent>
                <w:commentRangeStart w:id="4"/>
              </w:sdtContent>
            </w:sdt>
            <w:r w:rsidR="004538AA" w:rsidRPr="00D125F1">
              <w:rPr>
                <w:noProof/>
                <w:sz w:val="20"/>
                <w:szCs w:val="20"/>
              </w:rPr>
              <w:drawing>
                <wp:inline distT="0" distB="0" distL="0" distR="0" wp14:anchorId="56DED3E8" wp14:editId="3D744E30">
                  <wp:extent cx="2705100" cy="19939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l="3298" r="5895"/>
                          <a:stretch>
                            <a:fillRect/>
                          </a:stretch>
                        </pic:blipFill>
                        <pic:spPr>
                          <a:xfrm>
                            <a:off x="0" y="0"/>
                            <a:ext cx="2705100" cy="1993900"/>
                          </a:xfrm>
                          <a:prstGeom prst="rect">
                            <a:avLst/>
                          </a:prstGeom>
                          <a:ln/>
                        </pic:spPr>
                      </pic:pic>
                    </a:graphicData>
                  </a:graphic>
                </wp:inline>
              </w:drawing>
            </w:r>
            <w:commentRangeEnd w:id="4"/>
            <w:r w:rsidR="004538AA" w:rsidRPr="005D2C1B">
              <w:rPr>
                <w:sz w:val="20"/>
                <w:szCs w:val="20"/>
              </w:rPr>
              <w:commentReference w:id="4"/>
            </w:r>
          </w:p>
        </w:tc>
      </w:tr>
    </w:tbl>
    <w:p w14:paraId="00000044" w14:textId="77777777" w:rsidR="00DE5285" w:rsidRPr="00D125F1" w:rsidRDefault="00DE5285" w:rsidP="005D2C1B">
      <w:pPr>
        <w:snapToGrid w:val="0"/>
        <w:spacing w:after="120" w:line="276" w:lineRule="auto"/>
        <w:rPr>
          <w:color w:val="000000"/>
          <w:sz w:val="20"/>
          <w:szCs w:val="20"/>
        </w:rPr>
      </w:pPr>
    </w:p>
    <w:p w14:paraId="00000045" w14:textId="77777777" w:rsidR="00DE5285" w:rsidRPr="00861812" w:rsidRDefault="004538AA" w:rsidP="005D2C1B">
      <w:pPr>
        <w:snapToGrid w:val="0"/>
        <w:spacing w:after="120" w:line="276" w:lineRule="auto"/>
        <w:jc w:val="left"/>
        <w:rPr>
          <w:b/>
          <w:color w:val="000000"/>
          <w:sz w:val="20"/>
          <w:szCs w:val="20"/>
        </w:rPr>
      </w:pPr>
      <w:r w:rsidRPr="00D125F1">
        <w:rPr>
          <w:b/>
          <w:color w:val="000000"/>
          <w:sz w:val="20"/>
          <w:szCs w:val="20"/>
        </w:rPr>
        <w:t>1.1. ¿Qué es el ICBF? ¿Cuáles son sus propósitos como entidad?</w:t>
      </w:r>
    </w:p>
    <w:p w14:paraId="00000047" w14:textId="795B4CF2" w:rsidR="00DE5285" w:rsidRPr="00861812" w:rsidRDefault="004538AA" w:rsidP="005D2C1B">
      <w:pPr>
        <w:snapToGrid w:val="0"/>
        <w:spacing w:after="120" w:line="276" w:lineRule="auto"/>
        <w:rPr>
          <w:sz w:val="20"/>
          <w:szCs w:val="20"/>
        </w:rPr>
      </w:pPr>
      <w:r w:rsidRPr="00D125F1">
        <w:rPr>
          <w:sz w:val="20"/>
          <w:szCs w:val="20"/>
        </w:rPr>
        <w:t>El Instituto Colombiano de Bienestar Familiar (ICBF) es la entidad del Estado colombiano que trabaja por la protección integral de la primera infancia, la niñez, la adolescencia y el bienestar de las familias en Colombia. El ICBF tiene una amplia presencia en el territorio colombiano, tal y como se evidencia en la siguiente infografía</w:t>
      </w:r>
      <w:r w:rsidR="006520C6">
        <w:rPr>
          <w:color w:val="000000" w:themeColor="text1"/>
          <w:sz w:val="20"/>
          <w:szCs w:val="20"/>
        </w:rPr>
        <w:t xml:space="preserve"> (ver figura 1).</w:t>
      </w:r>
    </w:p>
    <w:p w14:paraId="48DE8E1C" w14:textId="77777777" w:rsidR="00861812" w:rsidRDefault="00861812" w:rsidP="00D125F1">
      <w:pPr>
        <w:snapToGrid w:val="0"/>
        <w:spacing w:after="120" w:line="276" w:lineRule="auto"/>
        <w:rPr>
          <w:b/>
          <w:sz w:val="20"/>
          <w:szCs w:val="20"/>
        </w:rPr>
      </w:pPr>
    </w:p>
    <w:p w14:paraId="00000048" w14:textId="4B5CF98E" w:rsidR="00DE5285" w:rsidRPr="00861812" w:rsidRDefault="004538AA" w:rsidP="005D2C1B">
      <w:pPr>
        <w:snapToGrid w:val="0"/>
        <w:spacing w:after="120" w:line="276" w:lineRule="auto"/>
        <w:rPr>
          <w:b/>
          <w:sz w:val="20"/>
          <w:szCs w:val="20"/>
        </w:rPr>
      </w:pPr>
      <w:r w:rsidRPr="00861812">
        <w:rPr>
          <w:b/>
          <w:sz w:val="20"/>
          <w:szCs w:val="20"/>
        </w:rPr>
        <w:t>Figura 1</w:t>
      </w:r>
    </w:p>
    <w:p w14:paraId="00000049" w14:textId="77777777" w:rsidR="00DE5285" w:rsidRPr="00861812" w:rsidRDefault="004538AA" w:rsidP="005D2C1B">
      <w:pPr>
        <w:snapToGrid w:val="0"/>
        <w:spacing w:after="120" w:line="276" w:lineRule="auto"/>
        <w:rPr>
          <w:i/>
          <w:sz w:val="20"/>
          <w:szCs w:val="20"/>
        </w:rPr>
      </w:pPr>
      <w:r w:rsidRPr="00861812">
        <w:rPr>
          <w:i/>
          <w:sz w:val="20"/>
          <w:szCs w:val="20"/>
        </w:rPr>
        <w:t>Cobertura nacional del ICBF</w:t>
      </w:r>
    </w:p>
    <w:tbl>
      <w:tblPr>
        <w:tblStyle w:val="a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4"/>
      </w:tblGrid>
      <w:tr w:rsidR="00DE5285" w:rsidRPr="005D2C1B" w14:paraId="394534D8" w14:textId="77777777" w:rsidTr="006520C6">
        <w:trPr>
          <w:trHeight w:val="675"/>
        </w:trPr>
        <w:tc>
          <w:tcPr>
            <w:tcW w:w="9054" w:type="dxa"/>
            <w:shd w:val="clear" w:color="auto" w:fill="ED7D31"/>
            <w:vAlign w:val="center"/>
          </w:tcPr>
          <w:p w14:paraId="0000004E" w14:textId="0FA9CE87" w:rsidR="00DE5285" w:rsidRPr="00D125F1" w:rsidRDefault="004538AA" w:rsidP="006520C6">
            <w:pPr>
              <w:snapToGrid w:val="0"/>
              <w:spacing w:after="120" w:line="276" w:lineRule="auto"/>
              <w:jc w:val="center"/>
              <w:rPr>
                <w:b/>
                <w:color w:val="FFFFFF"/>
                <w:sz w:val="20"/>
                <w:szCs w:val="20"/>
              </w:rPr>
            </w:pPr>
            <w:r w:rsidRPr="005D2C1B">
              <w:rPr>
                <w:b/>
                <w:color w:val="FFFFFF"/>
                <w:sz w:val="20"/>
                <w:szCs w:val="20"/>
              </w:rPr>
              <w:t>CF01_1_Infografía_ICBF_</w:t>
            </w:r>
            <w:sdt>
              <w:sdtPr>
                <w:rPr>
                  <w:sz w:val="20"/>
                  <w:szCs w:val="20"/>
                </w:rPr>
                <w:tag w:val="goog_rdk_3"/>
                <w:id w:val="-1800758870"/>
              </w:sdtPr>
              <w:sdtEndPr/>
              <w:sdtContent>
                <w:commentRangeStart w:id="5"/>
              </w:sdtContent>
            </w:sdt>
            <w:r w:rsidRPr="005D2C1B">
              <w:rPr>
                <w:b/>
                <w:color w:val="FFFFFF"/>
                <w:sz w:val="20"/>
                <w:szCs w:val="20"/>
              </w:rPr>
              <w:t>Cobertura</w:t>
            </w:r>
            <w:commentRangeEnd w:id="5"/>
            <w:r w:rsidRPr="005D2C1B">
              <w:rPr>
                <w:sz w:val="20"/>
                <w:szCs w:val="20"/>
              </w:rPr>
              <w:commentReference w:id="5"/>
            </w:r>
          </w:p>
        </w:tc>
      </w:tr>
    </w:tbl>
    <w:p w14:paraId="0000004F" w14:textId="77777777" w:rsidR="00DE5285" w:rsidRPr="005D2C1B" w:rsidRDefault="00DE5285" w:rsidP="005D2C1B">
      <w:pPr>
        <w:snapToGrid w:val="0"/>
        <w:spacing w:after="120" w:line="276" w:lineRule="auto"/>
        <w:rPr>
          <w:sz w:val="20"/>
          <w:szCs w:val="20"/>
        </w:rPr>
      </w:pPr>
    </w:p>
    <w:p w14:paraId="00000050" w14:textId="0C3AC406" w:rsidR="00DE5285" w:rsidRPr="00861812" w:rsidRDefault="004538AA" w:rsidP="005D2C1B">
      <w:pPr>
        <w:snapToGrid w:val="0"/>
        <w:spacing w:after="120" w:line="276" w:lineRule="auto"/>
        <w:rPr>
          <w:sz w:val="20"/>
          <w:szCs w:val="20"/>
        </w:rPr>
      </w:pPr>
      <w:bookmarkStart w:id="6" w:name="_heading=h.gjdgxs" w:colFirst="0" w:colLast="0"/>
      <w:bookmarkEnd w:id="6"/>
      <w:r w:rsidRPr="00D125F1">
        <w:rPr>
          <w:sz w:val="20"/>
          <w:szCs w:val="20"/>
        </w:rPr>
        <w:t>El ICBF hace parte del Sector de Inclusión Social y la Reconciliación, encabezado por el Departamento para la Prosperidad Social. Las competencias de este sector se enmarcan en la superación de la pobreza, la inclusión social y la reconciliación, la atención de grupos vulnerables, la atención integral a la primera infancia, infancia, adolescencia y bienestar de las familias colombianas, la atención, asistencia y reparación a víctimas del conflicto armado; así como de la definición de políticas para la const</w:t>
      </w:r>
      <w:r w:rsidRPr="00861812">
        <w:rPr>
          <w:sz w:val="20"/>
          <w:szCs w:val="20"/>
        </w:rPr>
        <w:t>rucción de memoria de los hechos ocurridos con ocasión del conflicto armado (ICBF, 2021)</w:t>
      </w:r>
      <w:r w:rsidR="008F1502">
        <w:rPr>
          <w:sz w:val="20"/>
          <w:szCs w:val="20"/>
        </w:rPr>
        <w:t>.</w:t>
      </w:r>
    </w:p>
    <w:p w14:paraId="00000051" w14:textId="77777777" w:rsidR="00DE5285" w:rsidRPr="00861812" w:rsidRDefault="004538AA" w:rsidP="005D2C1B">
      <w:pPr>
        <w:snapToGrid w:val="0"/>
        <w:spacing w:after="120" w:line="276" w:lineRule="auto"/>
        <w:rPr>
          <w:sz w:val="20"/>
          <w:szCs w:val="20"/>
        </w:rPr>
      </w:pPr>
      <w:r w:rsidRPr="00861812">
        <w:rPr>
          <w:sz w:val="20"/>
          <w:szCs w:val="20"/>
        </w:rPr>
        <w:t>De acuerdo con su actual mapa estratégico (2019-2022), la visión del ICBF es:</w:t>
      </w:r>
    </w:p>
    <w:tbl>
      <w:tblPr>
        <w:tblStyle w:val="a7"/>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26"/>
      </w:tblGrid>
      <w:tr w:rsidR="00DE5285" w:rsidRPr="005D2C1B" w14:paraId="710EC945" w14:textId="77777777">
        <w:trPr>
          <w:trHeight w:val="641"/>
        </w:trPr>
        <w:tc>
          <w:tcPr>
            <w:tcW w:w="8926" w:type="dxa"/>
            <w:shd w:val="clear" w:color="auto" w:fill="4472C4"/>
          </w:tcPr>
          <w:p w14:paraId="00000052" w14:textId="115A0D66" w:rsidR="00DE5285" w:rsidRPr="00861812" w:rsidRDefault="003604EA" w:rsidP="005D2C1B">
            <w:pPr>
              <w:snapToGrid w:val="0"/>
              <w:spacing w:after="120" w:line="276" w:lineRule="auto"/>
              <w:rPr>
                <w:sz w:val="20"/>
                <w:szCs w:val="20"/>
              </w:rPr>
            </w:pPr>
            <w:sdt>
              <w:sdtPr>
                <w:rPr>
                  <w:sz w:val="20"/>
                  <w:szCs w:val="20"/>
                </w:rPr>
                <w:tag w:val="goog_rdk_4"/>
                <w:id w:val="1578179019"/>
              </w:sdtPr>
              <w:sdtEndPr/>
              <w:sdtContent>
                <w:commentRangeStart w:id="7"/>
              </w:sdtContent>
            </w:sdt>
            <w:commentRangeEnd w:id="7"/>
            <w:r w:rsidR="004538AA" w:rsidRPr="005D2C1B">
              <w:rPr>
                <w:sz w:val="20"/>
                <w:szCs w:val="20"/>
              </w:rPr>
              <w:commentReference w:id="7"/>
            </w:r>
            <w:r w:rsidR="004538AA" w:rsidRPr="00D125F1">
              <w:rPr>
                <w:b/>
                <w:smallCaps/>
                <w:sz w:val="20"/>
                <w:szCs w:val="20"/>
              </w:rPr>
              <w:t xml:space="preserve"> </w:t>
            </w:r>
            <w:r w:rsidR="004538AA" w:rsidRPr="00D125F1">
              <w:rPr>
                <w:color w:val="FFFFFF"/>
                <w:sz w:val="20"/>
                <w:szCs w:val="20"/>
              </w:rPr>
              <w:t>Liderar la “construcción de un país en el que los niños, niñas, adolescentes y jóv</w:t>
            </w:r>
            <w:r w:rsidR="004538AA" w:rsidRPr="00861812">
              <w:rPr>
                <w:color w:val="FFFFFF"/>
                <w:sz w:val="20"/>
                <w:szCs w:val="20"/>
              </w:rPr>
              <w:t>enes se desarrollen en condiciones de equidad y libres de violencias” y su misión es “promover el desarrollo y la protección integral de los niños, niñas y adolescentes, así como el fortalecimiento de las capacidades de los jóvenes y las familias como actores clave de los entornos protectores y principales agentes de transformación social” (ICBF, 2020)</w:t>
            </w:r>
            <w:r w:rsidR="008F1502">
              <w:rPr>
                <w:color w:val="FFFFFF"/>
                <w:sz w:val="20"/>
                <w:szCs w:val="20"/>
              </w:rPr>
              <w:t>.</w:t>
            </w:r>
          </w:p>
        </w:tc>
      </w:tr>
    </w:tbl>
    <w:p w14:paraId="00000053" w14:textId="77777777" w:rsidR="00DE5285" w:rsidRPr="00D125F1" w:rsidRDefault="00DE5285" w:rsidP="005D2C1B">
      <w:pPr>
        <w:snapToGrid w:val="0"/>
        <w:spacing w:after="120" w:line="276" w:lineRule="auto"/>
        <w:rPr>
          <w:sz w:val="20"/>
          <w:szCs w:val="20"/>
        </w:rPr>
      </w:pPr>
    </w:p>
    <w:p w14:paraId="00000054" w14:textId="77777777" w:rsidR="00DE5285" w:rsidRPr="00861812" w:rsidRDefault="004538AA" w:rsidP="005D2C1B">
      <w:pPr>
        <w:snapToGrid w:val="0"/>
        <w:spacing w:after="120" w:line="276" w:lineRule="auto"/>
        <w:rPr>
          <w:sz w:val="20"/>
          <w:szCs w:val="20"/>
        </w:rPr>
      </w:pPr>
      <w:r w:rsidRPr="00D125F1">
        <w:rPr>
          <w:sz w:val="20"/>
          <w:szCs w:val="20"/>
        </w:rPr>
        <w:t xml:space="preserve">Para dar cumplimiento a lo expuesto, el ICBF diseña e implementa modalidades y servicios a través de sus áreas misionales (Primera Infancia, Infancia, Adolescencia y Juventud, Familias y Comunidades, Nutrición y, Protección), a la vez que es ente rector y </w:t>
      </w:r>
      <w:r w:rsidRPr="00861812">
        <w:rPr>
          <w:sz w:val="20"/>
          <w:szCs w:val="20"/>
        </w:rPr>
        <w:t xml:space="preserve">coordinador del Sistema Nacional de Bienestar, del cual hacen parte las entidades nacionales y territoriales con funciones y competencias enmarcadas en la protección integral de las niñas, niños y adolescentes y el fortalecimiento familiar. </w:t>
      </w:r>
    </w:p>
    <w:p w14:paraId="00000055" w14:textId="77777777" w:rsidR="00DE5285" w:rsidRPr="00861812" w:rsidRDefault="00DE5285" w:rsidP="005D2C1B">
      <w:pPr>
        <w:snapToGrid w:val="0"/>
        <w:spacing w:after="120" w:line="276" w:lineRule="auto"/>
        <w:rPr>
          <w:sz w:val="20"/>
          <w:szCs w:val="20"/>
        </w:rPr>
      </w:pPr>
    </w:p>
    <w:p w14:paraId="00000056" w14:textId="77777777" w:rsidR="00DE5285" w:rsidRPr="00861812" w:rsidRDefault="004538AA" w:rsidP="005D2C1B">
      <w:pPr>
        <w:pStyle w:val="Ttulo2"/>
        <w:numPr>
          <w:ilvl w:val="0"/>
          <w:numId w:val="0"/>
        </w:numPr>
        <w:snapToGrid w:val="0"/>
        <w:spacing w:before="0" w:line="276" w:lineRule="auto"/>
        <w:rPr>
          <w:rFonts w:cs="Arial"/>
          <w:sz w:val="20"/>
          <w:szCs w:val="20"/>
        </w:rPr>
      </w:pPr>
      <w:r w:rsidRPr="00861812">
        <w:rPr>
          <w:rFonts w:cs="Arial"/>
          <w:sz w:val="20"/>
          <w:szCs w:val="20"/>
        </w:rPr>
        <w:t>1.2. ¿Qué tipo de programas y servicios ofrece el ICBF?</w:t>
      </w:r>
    </w:p>
    <w:p w14:paraId="00000057" w14:textId="2A2B9855" w:rsidR="00DE5285" w:rsidRPr="00861812" w:rsidRDefault="004538AA" w:rsidP="005D2C1B">
      <w:pPr>
        <w:snapToGrid w:val="0"/>
        <w:spacing w:after="120" w:line="276" w:lineRule="auto"/>
        <w:rPr>
          <w:sz w:val="20"/>
          <w:szCs w:val="20"/>
        </w:rPr>
      </w:pPr>
      <w:r w:rsidRPr="00861812">
        <w:rPr>
          <w:sz w:val="20"/>
          <w:szCs w:val="20"/>
        </w:rPr>
        <w:t xml:space="preserve">Para el diseño e implementación de sus programas y servicios, el ICBF cuenta con seis (6) direcciones misionales agrupadas en dos procesos: </w:t>
      </w:r>
      <w:r w:rsidRPr="00861812">
        <w:rPr>
          <w:b/>
          <w:sz w:val="20"/>
          <w:szCs w:val="20"/>
        </w:rPr>
        <w:t>protección y promoción y prevención</w:t>
      </w:r>
      <w:r w:rsidRPr="00861812">
        <w:rPr>
          <w:sz w:val="20"/>
          <w:szCs w:val="20"/>
        </w:rPr>
        <w:t xml:space="preserve">. </w:t>
      </w:r>
    </w:p>
    <w:p w14:paraId="00000058" w14:textId="0003A529" w:rsidR="00DE5285" w:rsidRDefault="004538AA" w:rsidP="005D2C1B">
      <w:pPr>
        <w:snapToGrid w:val="0"/>
        <w:spacing w:after="120" w:line="276" w:lineRule="auto"/>
        <w:rPr>
          <w:sz w:val="20"/>
          <w:szCs w:val="20"/>
        </w:rPr>
      </w:pPr>
      <w:r w:rsidRPr="00861812">
        <w:rPr>
          <w:sz w:val="20"/>
          <w:szCs w:val="20"/>
        </w:rPr>
        <w:t xml:space="preserve">En el </w:t>
      </w:r>
      <w:r w:rsidRPr="00861812">
        <w:rPr>
          <w:b/>
          <w:sz w:val="20"/>
          <w:szCs w:val="20"/>
        </w:rPr>
        <w:t>proceso misional de protección</w:t>
      </w:r>
      <w:r w:rsidRPr="00861812">
        <w:rPr>
          <w:sz w:val="20"/>
          <w:szCs w:val="20"/>
        </w:rPr>
        <w:t xml:space="preserve"> se enmarcan los servicios dirigidos al restablecimiento de los derechos de los niños, niñas, adolescentes y jóvenes en situación de amenaza, vulneración o en conflicto con la ley. Este proceso es liderado por la Dirección de Protección, la cual desarrolla acciones para el restablecimiento y garantía de los derechos vulnerados, amenazados o inobservados a niños, niñas o adolescentes. Para lo anterior presta cuatro (4) tipo de servicios: </w:t>
      </w:r>
    </w:p>
    <w:p w14:paraId="26E3BA29" w14:textId="77777777" w:rsidR="00B46CD5" w:rsidRPr="00861812" w:rsidRDefault="00B46CD5" w:rsidP="005D2C1B">
      <w:pPr>
        <w:snapToGrid w:val="0"/>
        <w:spacing w:after="120" w:line="276" w:lineRule="auto"/>
        <w:rPr>
          <w:sz w:val="20"/>
          <w:szCs w:val="20"/>
        </w:rPr>
      </w:pPr>
    </w:p>
    <w:tbl>
      <w:tblPr>
        <w:tblStyle w:val="a8"/>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4"/>
      </w:tblGrid>
      <w:tr w:rsidR="00DE5285" w:rsidRPr="005D2C1B" w14:paraId="14C21685" w14:textId="77777777" w:rsidTr="00B46CD5">
        <w:trPr>
          <w:trHeight w:val="708"/>
        </w:trPr>
        <w:tc>
          <w:tcPr>
            <w:tcW w:w="9054" w:type="dxa"/>
            <w:shd w:val="clear" w:color="auto" w:fill="ED7D31"/>
            <w:vAlign w:val="center"/>
          </w:tcPr>
          <w:p w14:paraId="0000005D" w14:textId="4C7453BF" w:rsidR="00DE5285" w:rsidRPr="00D125F1" w:rsidRDefault="004538AA" w:rsidP="00B46CD5">
            <w:pPr>
              <w:snapToGrid w:val="0"/>
              <w:spacing w:after="120" w:line="276" w:lineRule="auto"/>
              <w:jc w:val="center"/>
              <w:rPr>
                <w:b/>
                <w:color w:val="FFFFFF"/>
                <w:sz w:val="20"/>
                <w:szCs w:val="20"/>
              </w:rPr>
            </w:pPr>
            <w:r w:rsidRPr="005D2C1B">
              <w:rPr>
                <w:b/>
                <w:color w:val="FFFFFF"/>
                <w:sz w:val="20"/>
                <w:szCs w:val="20"/>
              </w:rPr>
              <w:t xml:space="preserve">CF01_1_2_Pestañas </w:t>
            </w:r>
            <w:proofErr w:type="spellStart"/>
            <w:r w:rsidRPr="005D2C1B">
              <w:rPr>
                <w:b/>
                <w:color w:val="FFFFFF"/>
                <w:sz w:val="20"/>
                <w:szCs w:val="20"/>
              </w:rPr>
              <w:t>horizontales_servicios_</w:t>
            </w:r>
            <w:sdt>
              <w:sdtPr>
                <w:rPr>
                  <w:sz w:val="20"/>
                  <w:szCs w:val="20"/>
                </w:rPr>
                <w:tag w:val="goog_rdk_5"/>
                <w:id w:val="-1097393248"/>
              </w:sdtPr>
              <w:sdtEndPr/>
              <w:sdtContent>
                <w:commentRangeStart w:id="8"/>
              </w:sdtContent>
            </w:sdt>
            <w:r w:rsidRPr="005D2C1B">
              <w:rPr>
                <w:b/>
                <w:color w:val="FFFFFF"/>
                <w:sz w:val="20"/>
                <w:szCs w:val="20"/>
              </w:rPr>
              <w:t>protección</w:t>
            </w:r>
            <w:commentRangeEnd w:id="8"/>
            <w:proofErr w:type="spellEnd"/>
            <w:r w:rsidRPr="005D2C1B">
              <w:rPr>
                <w:sz w:val="20"/>
                <w:szCs w:val="20"/>
              </w:rPr>
              <w:commentReference w:id="8"/>
            </w:r>
          </w:p>
        </w:tc>
      </w:tr>
    </w:tbl>
    <w:p w14:paraId="0000005E" w14:textId="77777777" w:rsidR="00DE5285" w:rsidRPr="005D2C1B" w:rsidRDefault="00DE5285" w:rsidP="005D2C1B">
      <w:pPr>
        <w:snapToGrid w:val="0"/>
        <w:spacing w:after="120" w:line="276" w:lineRule="auto"/>
        <w:rPr>
          <w:sz w:val="20"/>
          <w:szCs w:val="20"/>
        </w:rPr>
      </w:pPr>
    </w:p>
    <w:p w14:paraId="0000005F" w14:textId="77777777" w:rsidR="00DE5285" w:rsidRPr="00861812" w:rsidRDefault="004538AA" w:rsidP="005D2C1B">
      <w:pPr>
        <w:snapToGrid w:val="0"/>
        <w:spacing w:after="120" w:line="276" w:lineRule="auto"/>
        <w:rPr>
          <w:sz w:val="20"/>
          <w:szCs w:val="20"/>
        </w:rPr>
      </w:pPr>
      <w:r w:rsidRPr="00D125F1">
        <w:rPr>
          <w:sz w:val="20"/>
          <w:szCs w:val="20"/>
        </w:rPr>
        <w:t xml:space="preserve">Por su parte, el proceso misional de </w:t>
      </w:r>
      <w:r w:rsidRPr="00D125F1">
        <w:rPr>
          <w:b/>
          <w:sz w:val="20"/>
          <w:szCs w:val="20"/>
        </w:rPr>
        <w:t>promoción y prevención</w:t>
      </w:r>
      <w:r w:rsidRPr="00861812">
        <w:rPr>
          <w:sz w:val="20"/>
          <w:szCs w:val="20"/>
        </w:rPr>
        <w:t xml:space="preserve"> agrupa programas, modalidades, estrategias, planes y proyectos para la promoción de derechos y la prevención de vulneraciones en niños, niñas, adolescentes, jóvenes y familias, incorporando el enfoque diferencial. De este proceso hacen parte las direcciones misionales de primera infancia, infancia, adolescencia y juventud, familias y comunidades y nutrición.</w:t>
      </w:r>
    </w:p>
    <w:p w14:paraId="00000060" w14:textId="77777777" w:rsidR="00DE5285" w:rsidRPr="005D2C1B" w:rsidRDefault="00DE5285" w:rsidP="005D2C1B">
      <w:pPr>
        <w:snapToGrid w:val="0"/>
        <w:spacing w:after="120" w:line="276" w:lineRule="auto"/>
        <w:rPr>
          <w:sz w:val="20"/>
          <w:szCs w:val="20"/>
        </w:rPr>
      </w:pPr>
    </w:p>
    <w:tbl>
      <w:tblPr>
        <w:tblStyle w:val="a9"/>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4"/>
      </w:tblGrid>
      <w:tr w:rsidR="00DE5285" w:rsidRPr="005D2C1B" w14:paraId="3139C4B4" w14:textId="77777777" w:rsidTr="00730C07">
        <w:trPr>
          <w:trHeight w:val="749"/>
        </w:trPr>
        <w:tc>
          <w:tcPr>
            <w:tcW w:w="9054" w:type="dxa"/>
            <w:shd w:val="clear" w:color="auto" w:fill="ED7D31"/>
            <w:vAlign w:val="center"/>
          </w:tcPr>
          <w:p w14:paraId="00000065" w14:textId="0A08790E" w:rsidR="00DE5285" w:rsidRPr="00D125F1" w:rsidRDefault="004538AA" w:rsidP="00730C07">
            <w:pPr>
              <w:snapToGrid w:val="0"/>
              <w:spacing w:after="120" w:line="276" w:lineRule="auto"/>
              <w:jc w:val="center"/>
              <w:rPr>
                <w:b/>
                <w:color w:val="FFFFFF"/>
                <w:sz w:val="20"/>
                <w:szCs w:val="20"/>
              </w:rPr>
            </w:pPr>
            <w:r w:rsidRPr="005D2C1B">
              <w:rPr>
                <w:b/>
                <w:color w:val="FFFFFF"/>
                <w:sz w:val="20"/>
                <w:szCs w:val="20"/>
              </w:rPr>
              <w:t xml:space="preserve">CF01_1_2_Interactivo_servicios_promoción y </w:t>
            </w:r>
            <w:sdt>
              <w:sdtPr>
                <w:rPr>
                  <w:sz w:val="20"/>
                  <w:szCs w:val="20"/>
                </w:rPr>
                <w:tag w:val="goog_rdk_6"/>
                <w:id w:val="-372465436"/>
              </w:sdtPr>
              <w:sdtEndPr/>
              <w:sdtContent>
                <w:commentRangeStart w:id="9"/>
              </w:sdtContent>
            </w:sdt>
            <w:r w:rsidRPr="005D2C1B">
              <w:rPr>
                <w:b/>
                <w:color w:val="FFFFFF"/>
                <w:sz w:val="20"/>
                <w:szCs w:val="20"/>
              </w:rPr>
              <w:t>prevención</w:t>
            </w:r>
            <w:commentRangeEnd w:id="9"/>
            <w:r w:rsidRPr="005D2C1B">
              <w:rPr>
                <w:sz w:val="20"/>
                <w:szCs w:val="20"/>
              </w:rPr>
              <w:commentReference w:id="9"/>
            </w:r>
          </w:p>
        </w:tc>
      </w:tr>
    </w:tbl>
    <w:p w14:paraId="4BC0B2F8" w14:textId="77777777" w:rsidR="00730C07" w:rsidRPr="005D2C1B" w:rsidRDefault="00730C07" w:rsidP="005D2C1B">
      <w:pPr>
        <w:snapToGrid w:val="0"/>
        <w:spacing w:after="120" w:line="276" w:lineRule="auto"/>
        <w:rPr>
          <w:sz w:val="20"/>
          <w:szCs w:val="20"/>
        </w:rPr>
      </w:pPr>
    </w:p>
    <w:p w14:paraId="00000072" w14:textId="77777777" w:rsidR="00DE5285" w:rsidRPr="00861812" w:rsidRDefault="004538AA" w:rsidP="005D2C1B">
      <w:pPr>
        <w:pStyle w:val="Ttulo2"/>
        <w:numPr>
          <w:ilvl w:val="0"/>
          <w:numId w:val="0"/>
        </w:numPr>
        <w:snapToGrid w:val="0"/>
        <w:spacing w:before="0" w:line="276" w:lineRule="auto"/>
        <w:rPr>
          <w:rFonts w:cs="Arial"/>
          <w:sz w:val="20"/>
          <w:szCs w:val="20"/>
        </w:rPr>
      </w:pPr>
      <w:r w:rsidRPr="00D125F1">
        <w:rPr>
          <w:rFonts w:cs="Arial"/>
          <w:sz w:val="20"/>
          <w:szCs w:val="20"/>
        </w:rPr>
        <w:t>1.3. ¿Qué es Mi Familia?</w:t>
      </w:r>
    </w:p>
    <w:p w14:paraId="5E8C13F0" w14:textId="00886708" w:rsidR="00730C07" w:rsidRPr="00730C07" w:rsidRDefault="00730C07" w:rsidP="00730C07">
      <w:pPr>
        <w:snapToGrid w:val="0"/>
        <w:spacing w:after="120" w:line="276" w:lineRule="auto"/>
        <w:rPr>
          <w:sz w:val="20"/>
          <w:szCs w:val="20"/>
        </w:rPr>
      </w:pPr>
      <w:r w:rsidRPr="00730C07">
        <w:rPr>
          <w:sz w:val="20"/>
          <w:szCs w:val="20"/>
        </w:rPr>
        <w:t xml:space="preserve">La </w:t>
      </w:r>
      <w:r w:rsidR="00D225A9">
        <w:rPr>
          <w:sz w:val="20"/>
          <w:szCs w:val="20"/>
        </w:rPr>
        <w:t>m</w:t>
      </w:r>
      <w:r w:rsidRPr="00730C07">
        <w:rPr>
          <w:sz w:val="20"/>
          <w:szCs w:val="20"/>
        </w:rPr>
        <w:t>odalidad Mi Familia constituye una intervención dirigida a las familias, que busca promover</w:t>
      </w:r>
      <w:r w:rsidR="00D225A9">
        <w:rPr>
          <w:sz w:val="20"/>
          <w:szCs w:val="20"/>
        </w:rPr>
        <w:t xml:space="preserve"> el</w:t>
      </w:r>
      <w:r w:rsidRPr="00730C07">
        <w:rPr>
          <w:sz w:val="20"/>
          <w:szCs w:val="20"/>
        </w:rPr>
        <w:t xml:space="preserve"> desarrollo integral y </w:t>
      </w:r>
      <w:r w:rsidR="00D225A9">
        <w:rPr>
          <w:sz w:val="20"/>
          <w:szCs w:val="20"/>
        </w:rPr>
        <w:t xml:space="preserve">el </w:t>
      </w:r>
      <w:r w:rsidRPr="00730C07">
        <w:rPr>
          <w:sz w:val="20"/>
          <w:szCs w:val="20"/>
        </w:rPr>
        <w:t xml:space="preserve">fortalecimiento de capacidades en el ejercicio de su rol como corresponsables en la protección integral de los niños, niñas y adolescentes y en la prevención de las violencias, abusos o negligencia al interior de las familias. </w:t>
      </w:r>
    </w:p>
    <w:p w14:paraId="11BFC8F4" w14:textId="77777777" w:rsidR="00730C07" w:rsidRPr="00730C07" w:rsidRDefault="00730C07" w:rsidP="00730C07">
      <w:pPr>
        <w:snapToGrid w:val="0"/>
        <w:spacing w:after="120" w:line="276" w:lineRule="auto"/>
        <w:rPr>
          <w:sz w:val="20"/>
          <w:szCs w:val="20"/>
        </w:rPr>
      </w:pPr>
      <w:r w:rsidRPr="00730C07">
        <w:rPr>
          <w:sz w:val="20"/>
          <w:szCs w:val="20"/>
        </w:rPr>
        <w:t xml:space="preserve">Mi Familia parte de una comprensión de las familias como agentes activos de su propio desarrollo, capaces de identificar sus recursos y potencialidades, provocar cambios en sus dinámicas familiares, y reconocer sus logros y avances. La modalidad, por su parte, se implementa en el ámbito de la confidencialidad, respeto, aceptación, dialogo, observación, autonomía y reconocimiento de sus derechos, para la transformación de las formas de interacción y relacionamiento familiar. </w:t>
      </w:r>
    </w:p>
    <w:tbl>
      <w:tblPr>
        <w:tblStyle w:val="Tablaconcuadrcula"/>
        <w:tblW w:w="0" w:type="auto"/>
        <w:tblLook w:val="04A0" w:firstRow="1" w:lastRow="0" w:firstColumn="1" w:lastColumn="0" w:noHBand="0" w:noVBand="1"/>
      </w:tblPr>
      <w:tblGrid>
        <w:gridCol w:w="3256"/>
        <w:gridCol w:w="5572"/>
      </w:tblGrid>
      <w:tr w:rsidR="00CC0D4F" w14:paraId="282F5DE9" w14:textId="77777777" w:rsidTr="00AD4544">
        <w:tc>
          <w:tcPr>
            <w:tcW w:w="3256" w:type="dxa"/>
          </w:tcPr>
          <w:commentRangeStart w:id="10"/>
          <w:p w14:paraId="51EF2F94" w14:textId="79671D7A" w:rsidR="00CC0D4F" w:rsidRDefault="00AD4544" w:rsidP="00730C07">
            <w:pPr>
              <w:snapToGrid w:val="0"/>
              <w:spacing w:after="120" w:line="276" w:lineRule="auto"/>
              <w:rPr>
                <w:sz w:val="20"/>
                <w:szCs w:val="20"/>
              </w:rPr>
            </w:pPr>
            <w:r w:rsidRPr="00AD4544">
              <w:rPr>
                <w:sz w:val="20"/>
                <w:szCs w:val="20"/>
              </w:rPr>
              <w:fldChar w:fldCharType="begin"/>
            </w:r>
            <w:r w:rsidRPr="00AD4544">
              <w:rPr>
                <w:sz w:val="20"/>
                <w:szCs w:val="20"/>
              </w:rPr>
              <w:instrText xml:space="preserve"> INCLUDEPICTURE "https://img.freepik.com/foto-gratis/padre-e-hijo-hablando-psicologo_23-2149305198.jpg?size=626&amp;ext=jpg&amp;ga=GA1.1.1483984.1685561049&amp;semt=ais" \* MERGEFORMATINET </w:instrText>
            </w:r>
            <w:r w:rsidRPr="00AD4544">
              <w:rPr>
                <w:sz w:val="20"/>
                <w:szCs w:val="20"/>
              </w:rPr>
              <w:fldChar w:fldCharType="separate"/>
            </w:r>
            <w:r w:rsidRPr="00AD4544">
              <w:rPr>
                <w:noProof/>
                <w:sz w:val="20"/>
                <w:szCs w:val="20"/>
              </w:rPr>
              <w:drawing>
                <wp:inline distT="0" distB="0" distL="0" distR="0" wp14:anchorId="24D66965" wp14:editId="70CFF9BD">
                  <wp:extent cx="1884815" cy="1717963"/>
                  <wp:effectExtent l="0" t="0" r="0" b="0"/>
                  <wp:docPr id="1" name="Imagen 1" descr="Foto gratuita padre e hijo hablando con psicó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gratuita padre e hijo hablando con psicólogo"/>
                          <pic:cNvPicPr>
                            <a:picLocks noChangeAspect="1" noChangeArrowheads="1"/>
                          </pic:cNvPicPr>
                        </pic:nvPicPr>
                        <pic:blipFill rotWithShape="1">
                          <a:blip r:embed="rId16">
                            <a:extLst>
                              <a:ext uri="{28A0092B-C50C-407E-A947-70E740481C1C}">
                                <a14:useLocalDpi xmlns:a14="http://schemas.microsoft.com/office/drawing/2010/main" val="0"/>
                              </a:ext>
                            </a:extLst>
                          </a:blip>
                          <a:srcRect t="13562" b="25676"/>
                          <a:stretch/>
                        </pic:blipFill>
                        <pic:spPr bwMode="auto">
                          <a:xfrm>
                            <a:off x="0" y="0"/>
                            <a:ext cx="1899894" cy="1731707"/>
                          </a:xfrm>
                          <a:prstGeom prst="rect">
                            <a:avLst/>
                          </a:prstGeom>
                          <a:noFill/>
                          <a:ln>
                            <a:noFill/>
                          </a:ln>
                          <a:extLst>
                            <a:ext uri="{53640926-AAD7-44D8-BBD7-CCE9431645EC}">
                              <a14:shadowObscured xmlns:a14="http://schemas.microsoft.com/office/drawing/2010/main"/>
                            </a:ext>
                          </a:extLst>
                        </pic:spPr>
                      </pic:pic>
                    </a:graphicData>
                  </a:graphic>
                </wp:inline>
              </w:drawing>
            </w:r>
            <w:r w:rsidRPr="00AD4544">
              <w:rPr>
                <w:sz w:val="20"/>
                <w:szCs w:val="20"/>
              </w:rPr>
              <w:fldChar w:fldCharType="end"/>
            </w:r>
            <w:commentRangeEnd w:id="10"/>
            <w:r>
              <w:rPr>
                <w:rStyle w:val="Refdecomentario"/>
              </w:rPr>
              <w:commentReference w:id="10"/>
            </w:r>
          </w:p>
        </w:tc>
        <w:tc>
          <w:tcPr>
            <w:tcW w:w="5572" w:type="dxa"/>
            <w:shd w:val="clear" w:color="auto" w:fill="D9E2F3" w:themeFill="accent1" w:themeFillTint="33"/>
            <w:vAlign w:val="center"/>
          </w:tcPr>
          <w:p w14:paraId="60012D2F" w14:textId="47ABEC3D" w:rsidR="00CC0D4F" w:rsidRDefault="00CC0D4F" w:rsidP="00AD4544">
            <w:pPr>
              <w:snapToGrid w:val="0"/>
              <w:spacing w:after="120" w:line="276" w:lineRule="auto"/>
              <w:jc w:val="left"/>
              <w:rPr>
                <w:sz w:val="20"/>
                <w:szCs w:val="20"/>
              </w:rPr>
            </w:pPr>
            <w:r w:rsidRPr="00730C07">
              <w:rPr>
                <w:sz w:val="20"/>
                <w:szCs w:val="20"/>
              </w:rPr>
              <w:t xml:space="preserve">Las familias que participan en esta modalidad cuentan con acompañamiento psicosocial que se adapta a sus necesidades y particularidades, a través del cual se motiva el reconocimiento de sus recursos y capacidades y las invita a practicar formas de relacionamiento democráticas, basadas en el respeto y libres de violencia, que les permitan cumplir de manera adecuada su función de protección y promoción del desarrollo de niñas, niños y adolescentes. </w:t>
            </w:r>
          </w:p>
        </w:tc>
      </w:tr>
    </w:tbl>
    <w:p w14:paraId="0F50CE53" w14:textId="77777777" w:rsidR="00CC0D4F" w:rsidRDefault="00CC0D4F" w:rsidP="00730C07">
      <w:pPr>
        <w:snapToGrid w:val="0"/>
        <w:spacing w:after="120" w:line="276" w:lineRule="auto"/>
        <w:rPr>
          <w:sz w:val="20"/>
          <w:szCs w:val="20"/>
        </w:rPr>
      </w:pPr>
    </w:p>
    <w:tbl>
      <w:tblPr>
        <w:tblStyle w:val="Tablaconcuadrcula"/>
        <w:tblW w:w="0" w:type="auto"/>
        <w:tblLook w:val="04A0" w:firstRow="1" w:lastRow="0" w:firstColumn="1" w:lastColumn="0" w:noHBand="0" w:noVBand="1"/>
      </w:tblPr>
      <w:tblGrid>
        <w:gridCol w:w="4872"/>
        <w:gridCol w:w="3956"/>
      </w:tblGrid>
      <w:tr w:rsidR="00247D2A" w14:paraId="0946F839" w14:textId="77777777" w:rsidTr="00247D2A">
        <w:tc>
          <w:tcPr>
            <w:tcW w:w="5524" w:type="dxa"/>
            <w:shd w:val="clear" w:color="auto" w:fill="D9E2F3" w:themeFill="accent1" w:themeFillTint="33"/>
          </w:tcPr>
          <w:p w14:paraId="0BA36C69" w14:textId="4675B4F7" w:rsidR="00CC0D4F" w:rsidRDefault="00CC0D4F" w:rsidP="00730C07">
            <w:pPr>
              <w:snapToGrid w:val="0"/>
              <w:spacing w:after="120" w:line="276" w:lineRule="auto"/>
              <w:rPr>
                <w:sz w:val="20"/>
                <w:szCs w:val="20"/>
              </w:rPr>
            </w:pPr>
            <w:r w:rsidRPr="00730C07">
              <w:rPr>
                <w:sz w:val="20"/>
                <w:szCs w:val="20"/>
              </w:rPr>
              <w:t xml:space="preserve">Adicionalmente, Mi Familia se fundamenta en un enfoque </w:t>
            </w:r>
            <w:proofErr w:type="spellStart"/>
            <w:r w:rsidRPr="00730C07">
              <w:rPr>
                <w:sz w:val="20"/>
                <w:szCs w:val="20"/>
              </w:rPr>
              <w:t>ecosistémico</w:t>
            </w:r>
            <w:proofErr w:type="spellEnd"/>
            <w:r w:rsidRPr="00730C07">
              <w:rPr>
                <w:sz w:val="20"/>
                <w:szCs w:val="20"/>
              </w:rPr>
              <w:t xml:space="preserve">, que reconoce la existencia de factores protectores y de riesgo que se generan en las interacciones al interior y entre los sistemas en los que está inmerso niñas, niños y adolescentes y la familia, lo que motiva la necesidad de abordar las relaciones y dinámicas familiares, la interacción de la familia con el entorno y promover el fortalecimiento social y el acceso a servicios sociales. </w:t>
            </w:r>
          </w:p>
        </w:tc>
        <w:tc>
          <w:tcPr>
            <w:tcW w:w="3304" w:type="dxa"/>
            <w:vAlign w:val="center"/>
          </w:tcPr>
          <w:p w14:paraId="1782A029" w14:textId="7E17F7C8" w:rsidR="00CC0D4F" w:rsidRDefault="00247D2A" w:rsidP="00247D2A">
            <w:pPr>
              <w:snapToGrid w:val="0"/>
              <w:spacing w:after="120" w:line="276" w:lineRule="auto"/>
              <w:jc w:val="center"/>
              <w:rPr>
                <w:sz w:val="20"/>
                <w:szCs w:val="20"/>
              </w:rPr>
            </w:pPr>
            <w:r w:rsidRPr="00247D2A">
              <w:rPr>
                <w:noProof/>
                <w:sz w:val="20"/>
                <w:szCs w:val="20"/>
              </w:rPr>
              <w:drawing>
                <wp:inline distT="0" distB="0" distL="0" distR="0" wp14:anchorId="7889AC36" wp14:editId="010AFC5D">
                  <wp:extent cx="2375214" cy="14236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199"/>
                          <a:stretch/>
                        </pic:blipFill>
                        <pic:spPr bwMode="auto">
                          <a:xfrm>
                            <a:off x="0" y="0"/>
                            <a:ext cx="2399665" cy="14383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30D090" w14:textId="77777777" w:rsidR="00730C07" w:rsidRPr="00730C07" w:rsidRDefault="00730C07" w:rsidP="00730C07">
      <w:pPr>
        <w:snapToGrid w:val="0"/>
        <w:spacing w:after="120" w:line="276" w:lineRule="auto"/>
        <w:rPr>
          <w:sz w:val="20"/>
          <w:szCs w:val="20"/>
        </w:rPr>
      </w:pPr>
    </w:p>
    <w:p w14:paraId="22BDF0BE" w14:textId="36BCED26" w:rsidR="00730C07" w:rsidRDefault="00730C07" w:rsidP="00730C07">
      <w:pPr>
        <w:snapToGrid w:val="0"/>
        <w:spacing w:after="120" w:line="276" w:lineRule="auto"/>
        <w:rPr>
          <w:sz w:val="20"/>
          <w:szCs w:val="20"/>
        </w:rPr>
      </w:pPr>
      <w:r w:rsidRPr="00730C07">
        <w:rPr>
          <w:sz w:val="20"/>
          <w:szCs w:val="20"/>
        </w:rPr>
        <w:t xml:space="preserve">En el trabajo con las familias que se realiza a través de Mi Familia se establecen las siguientes orientaciones: </w:t>
      </w:r>
    </w:p>
    <w:tbl>
      <w:tblPr>
        <w:tblStyle w:val="Tablaconcuadrcula"/>
        <w:tblW w:w="0" w:type="auto"/>
        <w:tblLook w:val="04A0" w:firstRow="1" w:lastRow="0" w:firstColumn="1" w:lastColumn="0" w:noHBand="0" w:noVBand="1"/>
      </w:tblPr>
      <w:tblGrid>
        <w:gridCol w:w="8828"/>
      </w:tblGrid>
      <w:tr w:rsidR="00CC0D4F" w14:paraId="39DF907C" w14:textId="77777777" w:rsidTr="00216B9D">
        <w:trPr>
          <w:trHeight w:val="577"/>
        </w:trPr>
        <w:tc>
          <w:tcPr>
            <w:tcW w:w="8828" w:type="dxa"/>
            <w:shd w:val="clear" w:color="auto" w:fill="ED7D31" w:themeFill="accent2"/>
            <w:vAlign w:val="center"/>
          </w:tcPr>
          <w:p w14:paraId="56C0B4A9" w14:textId="4CE21CFC" w:rsidR="00CC0D4F" w:rsidRPr="00CC0D4F" w:rsidRDefault="00CC0D4F" w:rsidP="00216B9D">
            <w:pPr>
              <w:snapToGrid w:val="0"/>
              <w:spacing w:after="120" w:line="276" w:lineRule="auto"/>
              <w:jc w:val="center"/>
              <w:rPr>
                <w:b/>
                <w:bCs/>
                <w:sz w:val="20"/>
                <w:szCs w:val="20"/>
              </w:rPr>
            </w:pPr>
            <w:r w:rsidRPr="00CC0D4F">
              <w:rPr>
                <w:b/>
                <w:bCs/>
                <w:color w:val="FFFFFF" w:themeColor="background1"/>
                <w:sz w:val="20"/>
                <w:szCs w:val="20"/>
              </w:rPr>
              <w:t>CF01_1_3_Infografía_</w:t>
            </w:r>
            <w:r>
              <w:rPr>
                <w:b/>
                <w:bCs/>
                <w:color w:val="FFFFFF" w:themeColor="background1"/>
                <w:sz w:val="20"/>
                <w:szCs w:val="20"/>
              </w:rPr>
              <w:t>interactiva_</w:t>
            </w:r>
            <w:commentRangeStart w:id="11"/>
            <w:r>
              <w:rPr>
                <w:b/>
                <w:bCs/>
                <w:color w:val="FFFFFF" w:themeColor="background1"/>
                <w:sz w:val="20"/>
                <w:szCs w:val="20"/>
              </w:rPr>
              <w:t>orientaciones</w:t>
            </w:r>
            <w:commentRangeEnd w:id="11"/>
            <w:r w:rsidR="00E96DFD">
              <w:rPr>
                <w:rStyle w:val="Refdecomentario"/>
              </w:rPr>
              <w:commentReference w:id="11"/>
            </w:r>
          </w:p>
        </w:tc>
      </w:tr>
    </w:tbl>
    <w:p w14:paraId="649EC0A8" w14:textId="77777777" w:rsidR="00631B45" w:rsidRDefault="00631B45" w:rsidP="00730C07">
      <w:pPr>
        <w:snapToGrid w:val="0"/>
        <w:spacing w:after="120" w:line="276" w:lineRule="auto"/>
        <w:rPr>
          <w:sz w:val="20"/>
          <w:szCs w:val="20"/>
        </w:rPr>
      </w:pPr>
    </w:p>
    <w:p w14:paraId="7B49BEA5" w14:textId="2AF203B6" w:rsidR="00631B45" w:rsidRPr="00730C07" w:rsidRDefault="00631B45" w:rsidP="00631B45">
      <w:pPr>
        <w:shd w:val="clear" w:color="auto" w:fill="7030A0"/>
        <w:snapToGrid w:val="0"/>
        <w:spacing w:after="120" w:line="276" w:lineRule="auto"/>
        <w:rPr>
          <w:color w:val="FFFFFF" w:themeColor="background1"/>
          <w:sz w:val="20"/>
          <w:szCs w:val="20"/>
        </w:rPr>
      </w:pPr>
      <w:r w:rsidRPr="00631B45">
        <w:rPr>
          <w:color w:val="FFFFFF" w:themeColor="background1"/>
          <w:sz w:val="20"/>
          <w:szCs w:val="20"/>
        </w:rPr>
        <w:t>Sumado a lo anterior, o</w:t>
      </w:r>
      <w:r>
        <w:rPr>
          <w:color w:val="FFFFFF" w:themeColor="background1"/>
          <w:sz w:val="20"/>
          <w:szCs w:val="20"/>
        </w:rPr>
        <w:t>t</w:t>
      </w:r>
      <w:r w:rsidRPr="00631B45">
        <w:rPr>
          <w:color w:val="FFFFFF" w:themeColor="background1"/>
          <w:sz w:val="20"/>
          <w:szCs w:val="20"/>
        </w:rPr>
        <w:t>ra orientación es c</w:t>
      </w:r>
      <w:r w:rsidRPr="00730C07">
        <w:rPr>
          <w:color w:val="FFFFFF" w:themeColor="background1"/>
          <w:sz w:val="20"/>
          <w:szCs w:val="20"/>
        </w:rPr>
        <w:t>omprender, ser sensibles y visibilizar las dinámicas de discriminación y exclusión social</w:t>
      </w:r>
      <w:r>
        <w:rPr>
          <w:color w:val="FFFFFF" w:themeColor="background1"/>
          <w:sz w:val="20"/>
          <w:szCs w:val="20"/>
        </w:rPr>
        <w:t>,</w:t>
      </w:r>
      <w:r w:rsidRPr="00730C07">
        <w:rPr>
          <w:color w:val="FFFFFF" w:themeColor="background1"/>
          <w:sz w:val="20"/>
          <w:szCs w:val="20"/>
        </w:rPr>
        <w:t xml:space="preserve"> respecto de aquellas familias con otras características que les sitúan en mayor vulnerabilidad (pertenencia étnica, ser víctimas del conflicto armado, habitar en territorios rurales o urbanos, tener integrantes con orientaciones sexuales e identidades de género diversas o con discapacidad, entre otras)</w:t>
      </w:r>
      <w:r>
        <w:rPr>
          <w:color w:val="FFFFFF" w:themeColor="background1"/>
          <w:sz w:val="20"/>
          <w:szCs w:val="20"/>
        </w:rPr>
        <w:t>.</w:t>
      </w:r>
      <w:r w:rsidRPr="00730C07">
        <w:rPr>
          <w:color w:val="FFFFFF" w:themeColor="background1"/>
          <w:sz w:val="20"/>
          <w:szCs w:val="20"/>
        </w:rPr>
        <w:t xml:space="preserve"> </w:t>
      </w:r>
      <w:r>
        <w:rPr>
          <w:color w:val="FFFFFF" w:themeColor="background1"/>
          <w:sz w:val="20"/>
          <w:szCs w:val="20"/>
        </w:rPr>
        <w:t>I</w:t>
      </w:r>
      <w:r w:rsidRPr="00730C07">
        <w:rPr>
          <w:color w:val="FFFFFF" w:themeColor="background1"/>
          <w:sz w:val="20"/>
          <w:szCs w:val="20"/>
        </w:rPr>
        <w:t xml:space="preserve">mplica desarrollar acciones diferenciales, desde una mirada de </w:t>
      </w:r>
      <w:proofErr w:type="spellStart"/>
      <w:r w:rsidRPr="00730C07">
        <w:rPr>
          <w:color w:val="FFFFFF" w:themeColor="background1"/>
          <w:sz w:val="20"/>
          <w:szCs w:val="20"/>
        </w:rPr>
        <w:t>interseccionalidad</w:t>
      </w:r>
      <w:proofErr w:type="spellEnd"/>
      <w:r w:rsidRPr="00730C07">
        <w:rPr>
          <w:color w:val="FFFFFF" w:themeColor="background1"/>
          <w:sz w:val="20"/>
          <w:szCs w:val="20"/>
        </w:rPr>
        <w:t>, para que puedan gozar de sus derechos en igualdad de condiciones.</w:t>
      </w:r>
    </w:p>
    <w:p w14:paraId="1CD0485D" w14:textId="77777777" w:rsidR="00631B45" w:rsidRDefault="00631B45" w:rsidP="00730C07">
      <w:pPr>
        <w:snapToGrid w:val="0"/>
        <w:spacing w:after="120" w:line="276" w:lineRule="auto"/>
        <w:rPr>
          <w:sz w:val="20"/>
          <w:szCs w:val="20"/>
        </w:rPr>
      </w:pPr>
    </w:p>
    <w:p w14:paraId="78FF9F72" w14:textId="3949CD95" w:rsidR="00730C07" w:rsidRDefault="00730C07" w:rsidP="00730C07">
      <w:pPr>
        <w:snapToGrid w:val="0"/>
        <w:spacing w:after="120" w:line="276" w:lineRule="auto"/>
        <w:rPr>
          <w:sz w:val="20"/>
          <w:szCs w:val="20"/>
        </w:rPr>
      </w:pPr>
      <w:r w:rsidRPr="00730C07">
        <w:rPr>
          <w:sz w:val="20"/>
          <w:szCs w:val="20"/>
        </w:rPr>
        <w:t xml:space="preserve">Partiendo del reconocimiento de las diferencias territoriales, Mi Familia propone adaptaciones en el modelo de intervención, a partir de lo cual surge </w:t>
      </w:r>
      <w:r w:rsidRPr="00730C07">
        <w:rPr>
          <w:b/>
          <w:bCs/>
          <w:sz w:val="20"/>
          <w:szCs w:val="20"/>
        </w:rPr>
        <w:t>Mi Familia Urbana</w:t>
      </w:r>
      <w:r w:rsidRPr="00730C07">
        <w:rPr>
          <w:sz w:val="20"/>
          <w:szCs w:val="20"/>
        </w:rPr>
        <w:t xml:space="preserve"> y </w:t>
      </w:r>
      <w:r w:rsidRPr="00730C07">
        <w:rPr>
          <w:b/>
          <w:bCs/>
          <w:sz w:val="20"/>
          <w:szCs w:val="20"/>
        </w:rPr>
        <w:t>Mi Familia Rural</w:t>
      </w:r>
      <w:r w:rsidRPr="00730C07">
        <w:rPr>
          <w:sz w:val="20"/>
          <w:szCs w:val="20"/>
        </w:rPr>
        <w:t>. A continuación, se describen los componentes del modelo.</w:t>
      </w:r>
    </w:p>
    <w:p w14:paraId="2E5DB6A0" w14:textId="2307C09A" w:rsidR="004073DB" w:rsidRPr="002513AB" w:rsidRDefault="004073DB" w:rsidP="00730C07">
      <w:pPr>
        <w:snapToGrid w:val="0"/>
        <w:spacing w:after="120" w:line="276" w:lineRule="auto"/>
        <w:rPr>
          <w:b/>
          <w:bCs/>
          <w:sz w:val="20"/>
          <w:szCs w:val="20"/>
        </w:rPr>
      </w:pPr>
      <w:r w:rsidRPr="002513AB">
        <w:rPr>
          <w:b/>
          <w:bCs/>
          <w:sz w:val="20"/>
          <w:szCs w:val="20"/>
        </w:rPr>
        <w:t>Figura 2</w:t>
      </w:r>
    </w:p>
    <w:p w14:paraId="7B749F3F" w14:textId="4999BF9D" w:rsidR="004073DB" w:rsidRPr="002513AB" w:rsidRDefault="002513AB" w:rsidP="00730C07">
      <w:pPr>
        <w:snapToGrid w:val="0"/>
        <w:spacing w:after="120" w:line="276" w:lineRule="auto"/>
        <w:rPr>
          <w:i/>
          <w:iCs/>
          <w:sz w:val="20"/>
          <w:szCs w:val="20"/>
        </w:rPr>
      </w:pPr>
      <w:r w:rsidRPr="002513AB">
        <w:rPr>
          <w:i/>
          <w:iCs/>
          <w:sz w:val="20"/>
          <w:szCs w:val="20"/>
        </w:rPr>
        <w:t>Componentes del modelo</w:t>
      </w:r>
    </w:p>
    <w:tbl>
      <w:tblPr>
        <w:tblStyle w:val="Tablaconcuadrcula"/>
        <w:tblW w:w="0" w:type="auto"/>
        <w:tblLook w:val="04A0" w:firstRow="1" w:lastRow="0" w:firstColumn="1" w:lastColumn="0" w:noHBand="0" w:noVBand="1"/>
      </w:tblPr>
      <w:tblGrid>
        <w:gridCol w:w="8828"/>
      </w:tblGrid>
      <w:tr w:rsidR="00D225A9" w14:paraId="590F8CAD" w14:textId="77777777" w:rsidTr="00CC0D4F">
        <w:trPr>
          <w:trHeight w:val="577"/>
        </w:trPr>
        <w:tc>
          <w:tcPr>
            <w:tcW w:w="8828" w:type="dxa"/>
            <w:shd w:val="clear" w:color="auto" w:fill="ED7D31" w:themeFill="accent2"/>
            <w:vAlign w:val="center"/>
          </w:tcPr>
          <w:p w14:paraId="507CA695" w14:textId="47600503" w:rsidR="00D225A9" w:rsidRPr="00CC0D4F" w:rsidRDefault="00D225A9" w:rsidP="00CC0D4F">
            <w:pPr>
              <w:snapToGrid w:val="0"/>
              <w:spacing w:after="120" w:line="276" w:lineRule="auto"/>
              <w:jc w:val="center"/>
              <w:rPr>
                <w:b/>
                <w:bCs/>
                <w:sz w:val="20"/>
                <w:szCs w:val="20"/>
              </w:rPr>
            </w:pPr>
            <w:r w:rsidRPr="00CC0D4F">
              <w:rPr>
                <w:b/>
                <w:bCs/>
                <w:color w:val="FFFFFF" w:themeColor="background1"/>
                <w:sz w:val="20"/>
                <w:szCs w:val="20"/>
              </w:rPr>
              <w:t>CF</w:t>
            </w:r>
            <w:r w:rsidR="00CC0D4F" w:rsidRPr="00CC0D4F">
              <w:rPr>
                <w:b/>
                <w:bCs/>
                <w:color w:val="FFFFFF" w:themeColor="background1"/>
                <w:sz w:val="20"/>
                <w:szCs w:val="20"/>
              </w:rPr>
              <w:t>01_1_3_Infografía_componentes_</w:t>
            </w:r>
            <w:commentRangeStart w:id="12"/>
            <w:r w:rsidR="00CC0D4F" w:rsidRPr="00CC0D4F">
              <w:rPr>
                <w:b/>
                <w:bCs/>
                <w:color w:val="FFFFFF" w:themeColor="background1"/>
                <w:sz w:val="20"/>
                <w:szCs w:val="20"/>
              </w:rPr>
              <w:t>modelo</w:t>
            </w:r>
            <w:commentRangeEnd w:id="12"/>
            <w:r w:rsidR="00E96DFD">
              <w:rPr>
                <w:rStyle w:val="Refdecomentario"/>
              </w:rPr>
              <w:commentReference w:id="12"/>
            </w:r>
          </w:p>
        </w:tc>
      </w:tr>
    </w:tbl>
    <w:p w14:paraId="05A23EDB" w14:textId="5D9E1DB5" w:rsidR="00D225A9" w:rsidRDefault="00D225A9" w:rsidP="00730C07">
      <w:pPr>
        <w:snapToGrid w:val="0"/>
        <w:spacing w:after="120" w:line="276" w:lineRule="auto"/>
        <w:rPr>
          <w:sz w:val="20"/>
          <w:szCs w:val="20"/>
        </w:rPr>
      </w:pPr>
    </w:p>
    <w:p w14:paraId="52304A15" w14:textId="77777777" w:rsidR="00730C07" w:rsidRPr="005D2C1B" w:rsidRDefault="00730C07" w:rsidP="005D2C1B">
      <w:pPr>
        <w:snapToGrid w:val="0"/>
        <w:spacing w:after="120" w:line="276" w:lineRule="auto"/>
        <w:rPr>
          <w:sz w:val="20"/>
          <w:szCs w:val="20"/>
        </w:rPr>
      </w:pPr>
    </w:p>
    <w:p w14:paraId="28FE2EBD" w14:textId="500F8568" w:rsidR="006F08E1" w:rsidRPr="006F08E1" w:rsidRDefault="004538AA" w:rsidP="006F08E1">
      <w:pPr>
        <w:pStyle w:val="Ttulo2"/>
        <w:numPr>
          <w:ilvl w:val="0"/>
          <w:numId w:val="0"/>
        </w:numPr>
        <w:snapToGrid w:val="0"/>
        <w:spacing w:before="0" w:line="276" w:lineRule="auto"/>
        <w:rPr>
          <w:rFonts w:cs="Arial"/>
          <w:sz w:val="20"/>
          <w:szCs w:val="20"/>
        </w:rPr>
      </w:pPr>
      <w:r w:rsidRPr="00D125F1">
        <w:rPr>
          <w:rFonts w:cs="Arial"/>
          <w:sz w:val="20"/>
          <w:szCs w:val="20"/>
        </w:rPr>
        <w:t>1.4. ¿Cómo se articula Mi Familia con la misionalidad y oferta del ICBF?</w:t>
      </w:r>
    </w:p>
    <w:p w14:paraId="00000081" w14:textId="6E7733F6" w:rsidR="00DE5285" w:rsidRPr="00861812" w:rsidRDefault="004538AA" w:rsidP="005D2C1B">
      <w:pPr>
        <w:snapToGrid w:val="0"/>
        <w:spacing w:after="120" w:line="276" w:lineRule="auto"/>
        <w:rPr>
          <w:sz w:val="20"/>
          <w:szCs w:val="20"/>
        </w:rPr>
      </w:pPr>
      <w:r w:rsidRPr="00D125F1">
        <w:rPr>
          <w:sz w:val="20"/>
          <w:szCs w:val="20"/>
        </w:rPr>
        <w:t>El programa Mi Familia, como se ha mencionado, es implementado por la Dirección de Familias y Comunidades del ICBF la cual hace parte del proceso misional de Promoción y Prevención. La Dirección de Familias y Comunidades tiene, entre otras, funciones relacionadas con la implementación de políticas, programas y proyectos relativos a la familia y comunidad dentro del ICBF; el diseño de referentes de atención a la familia y comunidad en coordinación y articulación con entidades del Sistema Nacional de Bienesta</w:t>
      </w:r>
      <w:r w:rsidRPr="00861812">
        <w:rPr>
          <w:sz w:val="20"/>
          <w:szCs w:val="20"/>
        </w:rPr>
        <w:t>r Familiar y la definición de esquemas de operación de sus servicios, dirigidos a las familias y las comunidades (Decreto 987, 2012)</w:t>
      </w:r>
      <w:r w:rsidR="002A47C8">
        <w:rPr>
          <w:sz w:val="20"/>
          <w:szCs w:val="20"/>
        </w:rPr>
        <w:t>.</w:t>
      </w:r>
    </w:p>
    <w:p w14:paraId="00000082" w14:textId="77777777" w:rsidR="00DE5285" w:rsidRPr="00861812" w:rsidRDefault="004538AA" w:rsidP="005D2C1B">
      <w:pPr>
        <w:snapToGrid w:val="0"/>
        <w:spacing w:after="120" w:line="276" w:lineRule="auto"/>
        <w:rPr>
          <w:sz w:val="20"/>
          <w:szCs w:val="20"/>
        </w:rPr>
      </w:pPr>
      <w:r w:rsidRPr="00861812">
        <w:rPr>
          <w:sz w:val="20"/>
          <w:szCs w:val="20"/>
        </w:rPr>
        <w:t xml:space="preserve">En el cumplimiento de sus funciones, la Dirección de Familias y Comunidades incorpora la visión y misión del ICBF y contribuye al logro de sus apuestas estratégicas. Por lo anterior, el programa de acompañamiento familiar psicosocial Mi Familia, tiene su foco en el acompañamiento a las familias como corresponsables en la protección integral de los niños, niñas y adolescentes. </w:t>
      </w:r>
    </w:p>
    <w:tbl>
      <w:tblPr>
        <w:tblStyle w:val="ad"/>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95"/>
        <w:gridCol w:w="4259"/>
      </w:tblGrid>
      <w:tr w:rsidR="00DE5285" w:rsidRPr="005D2C1B" w14:paraId="0EF23E4C" w14:textId="77777777">
        <w:tc>
          <w:tcPr>
            <w:tcW w:w="4795" w:type="dxa"/>
            <w:shd w:val="clear" w:color="auto" w:fill="D9E2F3"/>
            <w:vAlign w:val="center"/>
          </w:tcPr>
          <w:p w14:paraId="00000083" w14:textId="77777777" w:rsidR="00DE5285" w:rsidRPr="00861812" w:rsidRDefault="004538AA" w:rsidP="005D2C1B">
            <w:pPr>
              <w:snapToGrid w:val="0"/>
              <w:spacing w:after="120" w:line="276" w:lineRule="auto"/>
              <w:jc w:val="left"/>
              <w:rPr>
                <w:sz w:val="20"/>
                <w:szCs w:val="20"/>
              </w:rPr>
            </w:pPr>
            <w:r w:rsidRPr="00861812">
              <w:rPr>
                <w:sz w:val="20"/>
                <w:szCs w:val="20"/>
              </w:rPr>
              <w:t xml:space="preserve">En la implementación del programa se incorpora el reconocimiento de las familias como sujetos colectivos de derechos, con recursos y capacidades, que se conforman de formas diversas en respuesta a su historia y contexto cultural y territorial y, que tienen la capacidad de transformarse y transformar sus </w:t>
            </w:r>
            <w:sdt>
              <w:sdtPr>
                <w:rPr>
                  <w:sz w:val="20"/>
                  <w:szCs w:val="20"/>
                </w:rPr>
                <w:tag w:val="goog_rdk_10"/>
                <w:id w:val="950675906"/>
              </w:sdtPr>
              <w:sdtEndPr/>
              <w:sdtContent>
                <w:commentRangeStart w:id="13"/>
              </w:sdtContent>
            </w:sdt>
            <w:r w:rsidRPr="00D125F1">
              <w:rPr>
                <w:sz w:val="20"/>
                <w:szCs w:val="20"/>
              </w:rPr>
              <w:t>entornos</w:t>
            </w:r>
            <w:commentRangeEnd w:id="13"/>
            <w:r w:rsidRPr="005D2C1B">
              <w:rPr>
                <w:sz w:val="20"/>
                <w:szCs w:val="20"/>
              </w:rPr>
              <w:commentReference w:id="13"/>
            </w:r>
            <w:r w:rsidRPr="00D125F1">
              <w:rPr>
                <w:sz w:val="20"/>
                <w:szCs w:val="20"/>
              </w:rPr>
              <w:t>.</w:t>
            </w:r>
          </w:p>
        </w:tc>
        <w:tc>
          <w:tcPr>
            <w:tcW w:w="4259" w:type="dxa"/>
            <w:shd w:val="clear" w:color="auto" w:fill="D9E2F3"/>
          </w:tcPr>
          <w:p w14:paraId="00000084" w14:textId="02B0A28F" w:rsidR="00DE5285" w:rsidRPr="00D125F1" w:rsidRDefault="003604EA" w:rsidP="005D2C1B">
            <w:pPr>
              <w:snapToGrid w:val="0"/>
              <w:spacing w:after="120" w:line="276" w:lineRule="auto"/>
              <w:rPr>
                <w:sz w:val="20"/>
                <w:szCs w:val="20"/>
              </w:rPr>
            </w:pPr>
            <w:sdt>
              <w:sdtPr>
                <w:rPr>
                  <w:sz w:val="20"/>
                  <w:szCs w:val="20"/>
                </w:rPr>
                <w:tag w:val="goog_rdk_11"/>
                <w:id w:val="1125499823"/>
                <w:showingPlcHdr/>
              </w:sdtPr>
              <w:sdtEndPr/>
              <w:sdtContent>
                <w:r w:rsidR="00661ACE">
                  <w:rPr>
                    <w:sz w:val="20"/>
                    <w:szCs w:val="20"/>
                  </w:rPr>
                  <w:t xml:space="preserve">     </w:t>
                </w:r>
                <w:commentRangeStart w:id="14"/>
              </w:sdtContent>
            </w:sdt>
            <w:r w:rsidR="004538AA" w:rsidRPr="00D125F1">
              <w:rPr>
                <w:noProof/>
                <w:sz w:val="20"/>
                <w:szCs w:val="20"/>
              </w:rPr>
              <w:drawing>
                <wp:inline distT="0" distB="0" distL="0" distR="0" wp14:anchorId="31E85849" wp14:editId="398FC1FC">
                  <wp:extent cx="2590177" cy="1727664"/>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590177" cy="1727664"/>
                          </a:xfrm>
                          <a:prstGeom prst="rect">
                            <a:avLst/>
                          </a:prstGeom>
                          <a:ln/>
                        </pic:spPr>
                      </pic:pic>
                    </a:graphicData>
                  </a:graphic>
                </wp:inline>
              </w:drawing>
            </w:r>
            <w:commentRangeEnd w:id="14"/>
            <w:r w:rsidR="004538AA" w:rsidRPr="005D2C1B">
              <w:rPr>
                <w:sz w:val="20"/>
                <w:szCs w:val="20"/>
              </w:rPr>
              <w:commentReference w:id="14"/>
            </w:r>
          </w:p>
        </w:tc>
      </w:tr>
    </w:tbl>
    <w:p w14:paraId="00000085" w14:textId="77777777" w:rsidR="00DE5285" w:rsidRPr="00D125F1" w:rsidRDefault="00DE5285" w:rsidP="005D2C1B">
      <w:pPr>
        <w:snapToGrid w:val="0"/>
        <w:spacing w:after="120" w:line="276" w:lineRule="auto"/>
        <w:rPr>
          <w:sz w:val="20"/>
          <w:szCs w:val="20"/>
        </w:rPr>
      </w:pPr>
    </w:p>
    <w:p w14:paraId="00000086" w14:textId="77777777" w:rsidR="00DE5285" w:rsidRPr="00861812" w:rsidRDefault="004538AA" w:rsidP="005D2C1B">
      <w:pPr>
        <w:snapToGrid w:val="0"/>
        <w:spacing w:after="120" w:line="276" w:lineRule="auto"/>
        <w:rPr>
          <w:sz w:val="20"/>
          <w:szCs w:val="20"/>
        </w:rPr>
      </w:pPr>
      <w:r w:rsidRPr="00861812">
        <w:rPr>
          <w:sz w:val="20"/>
          <w:szCs w:val="20"/>
        </w:rPr>
        <w:t xml:space="preserve">El programa Mi Familia se comprende en el contexto institucional del ICBF como parte de su proceso misional de promoción y prevención, como ya se ha señalado. A través de su implementación se refuerzan los efectos e impactos de la oferta del ICBF dirigida a los sujetos individuales (primera infancia, infancia, adolescencia y juventud), complementando la atención individual con acompañamiento a las familias en tanto se reconocen como el sistema más significativo para el desarrollo de niños, niñas y adolescentes. </w:t>
      </w:r>
    </w:p>
    <w:tbl>
      <w:tblPr>
        <w:tblStyle w:val="ae"/>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4"/>
      </w:tblGrid>
      <w:tr w:rsidR="00DE5285" w:rsidRPr="005D2C1B" w14:paraId="2821944B" w14:textId="77777777">
        <w:tc>
          <w:tcPr>
            <w:tcW w:w="9054" w:type="dxa"/>
            <w:shd w:val="clear" w:color="auto" w:fill="7030A0"/>
          </w:tcPr>
          <w:p w14:paraId="00000087" w14:textId="77777777" w:rsidR="00DE5285" w:rsidRPr="00861812" w:rsidRDefault="004538AA" w:rsidP="005D2C1B">
            <w:pPr>
              <w:snapToGrid w:val="0"/>
              <w:spacing w:after="120" w:line="276" w:lineRule="auto"/>
              <w:rPr>
                <w:sz w:val="20"/>
                <w:szCs w:val="20"/>
              </w:rPr>
            </w:pPr>
            <w:r w:rsidRPr="00861812">
              <w:rPr>
                <w:color w:val="FFFFFF"/>
                <w:sz w:val="20"/>
                <w:szCs w:val="20"/>
              </w:rPr>
              <w:t xml:space="preserve">Esta atención complementaria se concentra en familias que enfrentan situaciones de riesgo significativo o que están atravesando por momentos de transición o crisis, para fortalecer sus capacidades para promover el desarrollo de sus integrantes, en especial de los niños, niñas y </w:t>
            </w:r>
            <w:sdt>
              <w:sdtPr>
                <w:rPr>
                  <w:sz w:val="20"/>
                  <w:szCs w:val="20"/>
                </w:rPr>
                <w:tag w:val="goog_rdk_12"/>
                <w:id w:val="-57099520"/>
              </w:sdtPr>
              <w:sdtEndPr/>
              <w:sdtContent>
                <w:commentRangeStart w:id="15"/>
              </w:sdtContent>
            </w:sdt>
            <w:r w:rsidRPr="00D125F1">
              <w:rPr>
                <w:color w:val="FFFFFF"/>
                <w:sz w:val="20"/>
                <w:szCs w:val="20"/>
              </w:rPr>
              <w:t>adolescentes</w:t>
            </w:r>
            <w:commentRangeEnd w:id="15"/>
            <w:r w:rsidRPr="005D2C1B">
              <w:rPr>
                <w:sz w:val="20"/>
                <w:szCs w:val="20"/>
              </w:rPr>
              <w:commentReference w:id="15"/>
            </w:r>
            <w:r w:rsidRPr="00D125F1">
              <w:rPr>
                <w:color w:val="FFFFFF"/>
                <w:sz w:val="20"/>
                <w:szCs w:val="20"/>
              </w:rPr>
              <w:t xml:space="preserve">. </w:t>
            </w:r>
          </w:p>
        </w:tc>
      </w:tr>
    </w:tbl>
    <w:p w14:paraId="00000088" w14:textId="77777777" w:rsidR="00DE5285" w:rsidRPr="005D2C1B" w:rsidRDefault="00DE5285" w:rsidP="005D2C1B">
      <w:pPr>
        <w:snapToGrid w:val="0"/>
        <w:spacing w:after="120" w:line="276" w:lineRule="auto"/>
        <w:rPr>
          <w:sz w:val="20"/>
          <w:szCs w:val="20"/>
        </w:rPr>
      </w:pPr>
    </w:p>
    <w:p w14:paraId="0000008F" w14:textId="7913B049" w:rsidR="00DE5285" w:rsidRPr="002A47C8" w:rsidRDefault="004538AA" w:rsidP="005D2C1B">
      <w:pPr>
        <w:pStyle w:val="Ttulo1"/>
        <w:numPr>
          <w:ilvl w:val="0"/>
          <w:numId w:val="0"/>
        </w:numPr>
        <w:snapToGrid w:val="0"/>
        <w:spacing w:before="0" w:line="276" w:lineRule="auto"/>
      </w:pPr>
      <w:r w:rsidRPr="005D2C1B">
        <w:rPr>
          <w:rFonts w:cs="Arial"/>
          <w:sz w:val="20"/>
          <w:szCs w:val="20"/>
        </w:rPr>
        <w:t>2. Población objetivo</w:t>
      </w:r>
    </w:p>
    <w:p w14:paraId="4E54A3FB" w14:textId="3A9AE887" w:rsidR="000760DB" w:rsidRPr="005A3E67" w:rsidRDefault="000760DB" w:rsidP="00BC5646">
      <w:pPr>
        <w:spacing w:line="276" w:lineRule="auto"/>
        <w:rPr>
          <w:sz w:val="20"/>
          <w:szCs w:val="20"/>
        </w:rPr>
      </w:pPr>
      <w:r w:rsidRPr="005A3E67">
        <w:rPr>
          <w:sz w:val="20"/>
          <w:szCs w:val="20"/>
        </w:rPr>
        <w:t>La modalidad prioriza la atención a familias domiciliadas en zonas específicas (localidades, comunas, corregimientos, barrios y/o sectores) de las cabeceras, centros poblados y/o municipios, tanto urbanos como rurales, definidos en el marco de los escenarios de coordinación territorial</w:t>
      </w:r>
      <w:r w:rsidR="00D3201B">
        <w:rPr>
          <w:sz w:val="20"/>
          <w:szCs w:val="20"/>
        </w:rPr>
        <w:t>. C</w:t>
      </w:r>
      <w:r w:rsidRPr="005A3E67">
        <w:rPr>
          <w:sz w:val="20"/>
          <w:szCs w:val="20"/>
        </w:rPr>
        <w:t>abe aclarar que, debido a que la vinculación de familias se realiza mediante priorización territorial, los criterios para su identificación tanto en Mi Familia Rural como Urbana, responderán a las mismas problemáticas, toda vez que, lo que dará la atención diferenciada será el esquema de atención</w:t>
      </w:r>
      <w:r w:rsidR="00BC5646">
        <w:rPr>
          <w:sz w:val="20"/>
          <w:szCs w:val="20"/>
        </w:rPr>
        <w:t>;</w:t>
      </w:r>
      <w:r w:rsidRPr="005A3E67">
        <w:rPr>
          <w:sz w:val="20"/>
          <w:szCs w:val="20"/>
        </w:rPr>
        <w:t xml:space="preserve"> en este sentido, las familias que podrán ser vinculadas a Mi Familia son las siguientes:</w:t>
      </w:r>
    </w:p>
    <w:p w14:paraId="399E55D5" w14:textId="2EB85753" w:rsidR="002513AB" w:rsidRPr="002513AB" w:rsidRDefault="002513AB" w:rsidP="002513AB">
      <w:pPr>
        <w:snapToGrid w:val="0"/>
        <w:spacing w:after="120" w:line="276" w:lineRule="auto"/>
        <w:rPr>
          <w:b/>
          <w:bCs/>
          <w:sz w:val="20"/>
          <w:szCs w:val="20"/>
        </w:rPr>
      </w:pPr>
      <w:r w:rsidRPr="002513AB">
        <w:rPr>
          <w:b/>
          <w:bCs/>
          <w:sz w:val="20"/>
          <w:szCs w:val="20"/>
        </w:rPr>
        <w:t xml:space="preserve">Figura </w:t>
      </w:r>
      <w:r>
        <w:rPr>
          <w:b/>
          <w:bCs/>
          <w:sz w:val="20"/>
          <w:szCs w:val="20"/>
        </w:rPr>
        <w:t>3</w:t>
      </w:r>
    </w:p>
    <w:p w14:paraId="0A4FA553" w14:textId="30ED5917" w:rsidR="002513AB" w:rsidRPr="002513AB" w:rsidRDefault="002513AB" w:rsidP="002513AB">
      <w:pPr>
        <w:snapToGrid w:val="0"/>
        <w:spacing w:after="120" w:line="276" w:lineRule="auto"/>
        <w:rPr>
          <w:i/>
          <w:iCs/>
          <w:sz w:val="20"/>
          <w:szCs w:val="20"/>
        </w:rPr>
      </w:pPr>
      <w:r>
        <w:rPr>
          <w:i/>
          <w:iCs/>
          <w:sz w:val="20"/>
          <w:szCs w:val="20"/>
        </w:rPr>
        <w:t>Familias que pueden vincularse</w:t>
      </w:r>
    </w:p>
    <w:p w14:paraId="2023A389" w14:textId="298378B7" w:rsidR="000760DB" w:rsidRDefault="000760DB" w:rsidP="000760DB">
      <w:pPr>
        <w:pStyle w:val="Default"/>
        <w:jc w:val="both"/>
        <w:rPr>
          <w:sz w:val="20"/>
          <w:szCs w:val="20"/>
        </w:rPr>
      </w:pPr>
    </w:p>
    <w:tbl>
      <w:tblPr>
        <w:tblStyle w:val="Tablaconcuadrcula"/>
        <w:tblW w:w="0" w:type="auto"/>
        <w:tblLook w:val="04A0" w:firstRow="1" w:lastRow="0" w:firstColumn="1" w:lastColumn="0" w:noHBand="0" w:noVBand="1"/>
      </w:tblPr>
      <w:tblGrid>
        <w:gridCol w:w="8828"/>
      </w:tblGrid>
      <w:tr w:rsidR="00BC5646" w14:paraId="63C1A61D" w14:textId="77777777" w:rsidTr="00216B9D">
        <w:trPr>
          <w:trHeight w:val="577"/>
        </w:trPr>
        <w:tc>
          <w:tcPr>
            <w:tcW w:w="8828" w:type="dxa"/>
            <w:shd w:val="clear" w:color="auto" w:fill="ED7D31" w:themeFill="accent2"/>
            <w:vAlign w:val="center"/>
          </w:tcPr>
          <w:p w14:paraId="4CAB53FB" w14:textId="2352D8DC" w:rsidR="00BC5646" w:rsidRPr="00CC0D4F" w:rsidRDefault="00BC5646" w:rsidP="00216B9D">
            <w:pPr>
              <w:snapToGrid w:val="0"/>
              <w:spacing w:after="120" w:line="276" w:lineRule="auto"/>
              <w:jc w:val="center"/>
              <w:rPr>
                <w:b/>
                <w:bCs/>
                <w:sz w:val="20"/>
                <w:szCs w:val="20"/>
              </w:rPr>
            </w:pPr>
            <w:r w:rsidRPr="00CC0D4F">
              <w:rPr>
                <w:b/>
                <w:bCs/>
                <w:color w:val="FFFFFF" w:themeColor="background1"/>
                <w:sz w:val="20"/>
                <w:szCs w:val="20"/>
              </w:rPr>
              <w:t>CF01_</w:t>
            </w:r>
            <w:r w:rsidR="00D3201B">
              <w:rPr>
                <w:b/>
                <w:bCs/>
                <w:color w:val="FFFFFF" w:themeColor="background1"/>
                <w:sz w:val="20"/>
                <w:szCs w:val="20"/>
              </w:rPr>
              <w:t>2</w:t>
            </w:r>
            <w:r w:rsidRPr="00CC0D4F">
              <w:rPr>
                <w:b/>
                <w:bCs/>
                <w:color w:val="FFFFFF" w:themeColor="background1"/>
                <w:sz w:val="20"/>
                <w:szCs w:val="20"/>
              </w:rPr>
              <w:t>_Infografía_</w:t>
            </w:r>
            <w:r>
              <w:rPr>
                <w:b/>
                <w:bCs/>
                <w:color w:val="FFFFFF" w:themeColor="background1"/>
                <w:sz w:val="20"/>
                <w:szCs w:val="20"/>
              </w:rPr>
              <w:t>familias a vincular</w:t>
            </w:r>
            <w:commentRangeStart w:id="16"/>
            <w:commentRangeEnd w:id="16"/>
            <w:r>
              <w:rPr>
                <w:rStyle w:val="Refdecomentario"/>
              </w:rPr>
              <w:commentReference w:id="16"/>
            </w:r>
          </w:p>
        </w:tc>
      </w:tr>
    </w:tbl>
    <w:p w14:paraId="33BAC66B" w14:textId="1F5ACAB8" w:rsidR="00BC5646" w:rsidRDefault="00BC5646" w:rsidP="000760DB">
      <w:pPr>
        <w:pStyle w:val="Default"/>
        <w:jc w:val="both"/>
        <w:rPr>
          <w:sz w:val="20"/>
          <w:szCs w:val="20"/>
        </w:rPr>
      </w:pPr>
    </w:p>
    <w:p w14:paraId="791FB222" w14:textId="5001B285" w:rsidR="00BC5646" w:rsidRDefault="00BC5646" w:rsidP="000760DB">
      <w:pPr>
        <w:pStyle w:val="Default"/>
        <w:jc w:val="both"/>
        <w:rPr>
          <w:sz w:val="20"/>
          <w:szCs w:val="20"/>
        </w:rPr>
      </w:pPr>
    </w:p>
    <w:p w14:paraId="7EA76BD2" w14:textId="77777777" w:rsidR="000760DB" w:rsidRPr="000760DB" w:rsidRDefault="000760DB" w:rsidP="000760DB"/>
    <w:p w14:paraId="000000AD" w14:textId="0FE250C8" w:rsidR="00DE5285" w:rsidRPr="00D3201B" w:rsidRDefault="004538AA" w:rsidP="005D2C1B">
      <w:pPr>
        <w:pStyle w:val="Ttulo1"/>
        <w:numPr>
          <w:ilvl w:val="0"/>
          <w:numId w:val="0"/>
        </w:numPr>
        <w:snapToGrid w:val="0"/>
        <w:spacing w:before="0" w:line="276" w:lineRule="auto"/>
        <w:rPr>
          <w:rFonts w:cs="Arial"/>
          <w:color w:val="FF0000"/>
          <w:sz w:val="20"/>
          <w:szCs w:val="20"/>
        </w:rPr>
      </w:pPr>
      <w:r w:rsidRPr="00D125F1">
        <w:rPr>
          <w:rFonts w:cs="Arial"/>
          <w:sz w:val="20"/>
          <w:szCs w:val="20"/>
        </w:rPr>
        <w:t xml:space="preserve">3. </w:t>
      </w:r>
      <w:r w:rsidRPr="00D3201B">
        <w:rPr>
          <w:rFonts w:cs="Arial"/>
          <w:color w:val="FF0000"/>
          <w:sz w:val="20"/>
          <w:szCs w:val="20"/>
        </w:rPr>
        <w:t>Marco conceptual de Mi Familia</w:t>
      </w: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4527"/>
        <w:gridCol w:w="4527"/>
      </w:tblGrid>
      <w:tr w:rsidR="00DE5285" w:rsidRPr="005D2C1B" w14:paraId="5E854EFC" w14:textId="77777777">
        <w:tc>
          <w:tcPr>
            <w:tcW w:w="4527" w:type="dxa"/>
          </w:tcPr>
          <w:p w14:paraId="000000B0" w14:textId="008292A5" w:rsidR="00DE5285" w:rsidRPr="00861812" w:rsidRDefault="00495976" w:rsidP="005D2C1B">
            <w:pPr>
              <w:snapToGrid w:val="0"/>
              <w:spacing w:after="120" w:line="276" w:lineRule="auto"/>
              <w:rPr>
                <w:sz w:val="20"/>
                <w:szCs w:val="20"/>
              </w:rPr>
            </w:pPr>
            <w:r w:rsidRPr="00495976">
              <w:rPr>
                <w:sz w:val="20"/>
                <w:szCs w:val="20"/>
              </w:rPr>
              <w:t xml:space="preserve">En el marco de la atención de la modalidad y con el objeto de fortalecer el desarrollo armónico de la familia y garantizarle sus derechos, así como reconocer y comprender a las familias y comunidades en sus diversidades y capacidades, es preciso definir elementos conceptuales con los que se espera que el profesional se apoye en un marco de referencia en sus acciones de acercamiento a las familias y comunidades, por lo que en el presente apartado se proponen algunos elementos que apoyarán al profesional para la comprensión de la dinámica familiar y comunitaria, como el carácter preventivo de la modalidad para esta vigencia, los factores de riesgo y de protección en cada uno de los niveles desde el modelo </w:t>
            </w:r>
            <w:proofErr w:type="spellStart"/>
            <w:r w:rsidRPr="00495976">
              <w:rPr>
                <w:sz w:val="20"/>
                <w:szCs w:val="20"/>
              </w:rPr>
              <w:t>ecosistémico</w:t>
            </w:r>
            <w:proofErr w:type="spellEnd"/>
            <w:r w:rsidRPr="00495976">
              <w:rPr>
                <w:sz w:val="20"/>
                <w:szCs w:val="20"/>
              </w:rPr>
              <w:t>.</w:t>
            </w:r>
          </w:p>
        </w:tc>
        <w:tc>
          <w:tcPr>
            <w:tcW w:w="4527" w:type="dxa"/>
          </w:tcPr>
          <w:p w14:paraId="000000B1" w14:textId="77777777" w:rsidR="00DE5285" w:rsidRPr="005D2C1B" w:rsidRDefault="003604EA" w:rsidP="005D2C1B">
            <w:pPr>
              <w:snapToGrid w:val="0"/>
              <w:spacing w:after="120" w:line="276" w:lineRule="auto"/>
              <w:rPr>
                <w:sz w:val="20"/>
                <w:szCs w:val="20"/>
              </w:rPr>
            </w:pPr>
            <w:sdt>
              <w:sdtPr>
                <w:rPr>
                  <w:sz w:val="20"/>
                  <w:szCs w:val="20"/>
                </w:rPr>
                <w:tag w:val="goog_rdk_17"/>
                <w:id w:val="1326330763"/>
              </w:sdtPr>
              <w:sdtEndPr/>
              <w:sdtContent>
                <w:commentRangeStart w:id="17"/>
              </w:sdtContent>
            </w:sdt>
            <w:r w:rsidR="004538AA" w:rsidRPr="005D2C1B">
              <w:rPr>
                <w:noProof/>
                <w:sz w:val="20"/>
                <w:szCs w:val="20"/>
              </w:rPr>
              <w:drawing>
                <wp:inline distT="0" distB="0" distL="0" distR="0" wp14:anchorId="372A5662" wp14:editId="6E40CAF6">
                  <wp:extent cx="2540456" cy="2081743"/>
                  <wp:effectExtent l="0" t="0" r="0" b="0"/>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r="18602"/>
                          <a:stretch>
                            <a:fillRect/>
                          </a:stretch>
                        </pic:blipFill>
                        <pic:spPr>
                          <a:xfrm>
                            <a:off x="0" y="0"/>
                            <a:ext cx="2540456" cy="2081743"/>
                          </a:xfrm>
                          <a:prstGeom prst="rect">
                            <a:avLst/>
                          </a:prstGeom>
                          <a:ln/>
                        </pic:spPr>
                      </pic:pic>
                    </a:graphicData>
                  </a:graphic>
                </wp:inline>
              </w:drawing>
            </w:r>
            <w:commentRangeEnd w:id="17"/>
            <w:r w:rsidR="004538AA" w:rsidRPr="005D2C1B">
              <w:rPr>
                <w:sz w:val="20"/>
                <w:szCs w:val="20"/>
              </w:rPr>
              <w:commentReference w:id="17"/>
            </w:r>
          </w:p>
        </w:tc>
      </w:tr>
    </w:tbl>
    <w:p w14:paraId="000000B2" w14:textId="77777777" w:rsidR="00DE5285" w:rsidRPr="005D2C1B" w:rsidRDefault="00DE5285" w:rsidP="005D2C1B">
      <w:pPr>
        <w:snapToGrid w:val="0"/>
        <w:spacing w:after="120" w:line="276" w:lineRule="auto"/>
        <w:rPr>
          <w:sz w:val="20"/>
          <w:szCs w:val="20"/>
        </w:rPr>
      </w:pPr>
    </w:p>
    <w:p w14:paraId="000000B3" w14:textId="5BE4021D" w:rsidR="00DE5285" w:rsidRPr="00861812" w:rsidRDefault="004538AA" w:rsidP="005D2C1B">
      <w:pPr>
        <w:pStyle w:val="Ttulo2"/>
        <w:numPr>
          <w:ilvl w:val="0"/>
          <w:numId w:val="0"/>
        </w:numPr>
        <w:snapToGrid w:val="0"/>
        <w:spacing w:before="0" w:line="276" w:lineRule="auto"/>
        <w:rPr>
          <w:rFonts w:cs="Arial"/>
          <w:sz w:val="20"/>
          <w:szCs w:val="20"/>
        </w:rPr>
      </w:pPr>
      <w:r w:rsidRPr="005D2C1B">
        <w:rPr>
          <w:rFonts w:cs="Arial"/>
          <w:iCs/>
          <w:sz w:val="20"/>
          <w:szCs w:val="20"/>
        </w:rPr>
        <w:t>3.1.</w:t>
      </w:r>
      <w:r w:rsidRPr="00D125F1">
        <w:rPr>
          <w:rFonts w:cs="Arial"/>
          <w:i/>
          <w:sz w:val="20"/>
          <w:szCs w:val="20"/>
        </w:rPr>
        <w:t xml:space="preserve"> </w:t>
      </w:r>
      <w:r w:rsidR="00D3201B" w:rsidRPr="005A3E67">
        <w:rPr>
          <w:bCs/>
          <w:sz w:val="20"/>
          <w:szCs w:val="20"/>
        </w:rPr>
        <w:t>Familias como corresponsables de la protección integral de niñas, niños y adolescentes</w:t>
      </w:r>
    </w:p>
    <w:p w14:paraId="0D593BED" w14:textId="77777777" w:rsidR="001263E2" w:rsidRDefault="001263E2" w:rsidP="001263E2">
      <w:pPr>
        <w:pStyle w:val="Default"/>
        <w:jc w:val="both"/>
        <w:rPr>
          <w:color w:val="auto"/>
          <w:sz w:val="20"/>
          <w:szCs w:val="20"/>
        </w:rPr>
      </w:pPr>
      <w:r w:rsidRPr="00CC6BB9">
        <w:rPr>
          <w:color w:val="auto"/>
          <w:sz w:val="20"/>
          <w:szCs w:val="20"/>
        </w:rPr>
        <w:t xml:space="preserve">El artículo 44 de la Constitución Política, reconoce como derecho fundamental de niñas, niños y adolescentes tener una familia y no ser separados de ella, y le otorga a esta institución el rol de corresponsable, junto a la sociedad y el Estado, en su protección integral. La corresponsabilidad de la familia en la protección integral de niñas, niños y adolescentes es retomada por el artículo 2 de la Ley 1098 de 2006. </w:t>
      </w:r>
    </w:p>
    <w:p w14:paraId="335CB57C" w14:textId="77777777" w:rsidR="001263E2" w:rsidRPr="00CC6BB9" w:rsidRDefault="001263E2" w:rsidP="001263E2">
      <w:pPr>
        <w:pStyle w:val="Default"/>
        <w:jc w:val="both"/>
        <w:rPr>
          <w:color w:val="auto"/>
          <w:sz w:val="20"/>
          <w:szCs w:val="20"/>
        </w:rPr>
      </w:pPr>
    </w:p>
    <w:p w14:paraId="06AB2D58" w14:textId="047D0CC2" w:rsidR="001263E2" w:rsidRDefault="001263E2" w:rsidP="001263E2">
      <w:pPr>
        <w:pStyle w:val="Default"/>
        <w:jc w:val="both"/>
        <w:rPr>
          <w:color w:val="auto"/>
          <w:sz w:val="20"/>
          <w:szCs w:val="20"/>
        </w:rPr>
      </w:pPr>
      <w:r w:rsidRPr="00CC6BB9">
        <w:rPr>
          <w:color w:val="auto"/>
          <w:sz w:val="20"/>
          <w:szCs w:val="20"/>
        </w:rPr>
        <w:t>Mi Familia es una modalidad enmarcada en funciones y competencias del ICBF, a través de la cual se brinda apoyo y acompañamiento psicosocial a las familias para el fortalecimiento de capacidades en las familias y comunidades, promoviendo el desarrollo y la protección integral de las familias y sus integrantes considerando a los niños, niñas y adolescentes como sujetos de especial protección</w:t>
      </w:r>
      <w:r w:rsidR="00371782">
        <w:rPr>
          <w:color w:val="auto"/>
          <w:sz w:val="20"/>
          <w:szCs w:val="20"/>
        </w:rPr>
        <w:t>.</w:t>
      </w:r>
      <w:r w:rsidRPr="00CC6BB9">
        <w:rPr>
          <w:color w:val="auto"/>
          <w:sz w:val="20"/>
          <w:szCs w:val="20"/>
        </w:rPr>
        <w:t xml:space="preserve"> </w:t>
      </w:r>
    </w:p>
    <w:p w14:paraId="6FF72D88" w14:textId="77777777" w:rsidR="001263E2" w:rsidRPr="00CC6BB9" w:rsidRDefault="001263E2" w:rsidP="001263E2">
      <w:pPr>
        <w:pStyle w:val="Default"/>
        <w:jc w:val="both"/>
        <w:rPr>
          <w:color w:val="auto"/>
          <w:sz w:val="20"/>
          <w:szCs w:val="20"/>
        </w:rPr>
      </w:pPr>
    </w:p>
    <w:p w14:paraId="789AACD2" w14:textId="36F2931E" w:rsidR="001263E2" w:rsidRPr="00CC6BB9" w:rsidRDefault="001263E2" w:rsidP="001263E2">
      <w:pPr>
        <w:pStyle w:val="Default"/>
        <w:jc w:val="both"/>
        <w:rPr>
          <w:color w:val="auto"/>
          <w:sz w:val="20"/>
          <w:szCs w:val="20"/>
        </w:rPr>
      </w:pPr>
      <w:r w:rsidRPr="00CC6BB9">
        <w:rPr>
          <w:color w:val="auto"/>
          <w:sz w:val="20"/>
          <w:szCs w:val="20"/>
        </w:rPr>
        <w:t xml:space="preserve">Lo anterior establece un margen para el accionar del ICBF en términos de involucrar a las familias en la protección integral de niñas, niños y adolescentes y en la promoción de su desarrollo. Adicionalmente, en ejercicio de acciones efectivas de protección integral a las familias, el ICBF reconoce que el servicio de acompañamiento psicosocial dirigido a ellas deber ser complementado por un componente de gestión de redes para que fortalezcan sus redes de apoyo y accedan a oferta de servicios sociales que les permita potenciar sus recursos, lo anterior, apoyado en las instancias, agentes y procesos del Sistema Nacional de Bienestar Familiar. </w:t>
      </w:r>
    </w:p>
    <w:p w14:paraId="60E4DC37" w14:textId="77777777" w:rsidR="001263E2" w:rsidRPr="00CC6BB9" w:rsidRDefault="001263E2" w:rsidP="001263E2">
      <w:pPr>
        <w:pStyle w:val="Default"/>
        <w:jc w:val="both"/>
        <w:rPr>
          <w:color w:val="auto"/>
          <w:sz w:val="20"/>
          <w:szCs w:val="20"/>
        </w:rPr>
      </w:pPr>
    </w:p>
    <w:tbl>
      <w:tblPr>
        <w:tblStyle w:val="Tablaconcuadrcula"/>
        <w:tblW w:w="0" w:type="auto"/>
        <w:tblLook w:val="04A0" w:firstRow="1" w:lastRow="0" w:firstColumn="1" w:lastColumn="0" w:noHBand="0" w:noVBand="1"/>
      </w:tblPr>
      <w:tblGrid>
        <w:gridCol w:w="3762"/>
        <w:gridCol w:w="5066"/>
      </w:tblGrid>
      <w:tr w:rsidR="009D47AB" w14:paraId="58EACD0B" w14:textId="77777777" w:rsidTr="009D47AB">
        <w:tc>
          <w:tcPr>
            <w:tcW w:w="3681" w:type="dxa"/>
            <w:vAlign w:val="center"/>
          </w:tcPr>
          <w:commentRangeStart w:id="18"/>
          <w:p w14:paraId="601D8D8E" w14:textId="0469A343" w:rsidR="009D47AB" w:rsidRDefault="009D47AB" w:rsidP="009D47AB">
            <w:pPr>
              <w:jc w:val="left"/>
            </w:pPr>
            <w:r>
              <w:fldChar w:fldCharType="begin"/>
            </w:r>
            <w:r>
              <w:instrText xml:space="preserve"> INCLUDEPICTURE "https://as2.ftcdn.net/v2/jpg/06/27/49/31/1000_F_627493104_AwSVS6KGbz10YlYRpgkzCpHYbCHDZ9Pr.jpg" \* MERGEFORMATINET </w:instrText>
            </w:r>
            <w:r>
              <w:fldChar w:fldCharType="separate"/>
            </w:r>
            <w:r>
              <w:rPr>
                <w:noProof/>
              </w:rPr>
              <w:drawing>
                <wp:inline distT="0" distB="0" distL="0" distR="0" wp14:anchorId="7C54E68C" wp14:editId="070770E5">
                  <wp:extent cx="2252118" cy="1502686"/>
                  <wp:effectExtent l="0" t="0" r="0" b="0"/>
                  <wp:docPr id="3" name="Imagen 3" descr="Parents, kids and counselling with psychology, smile and together on sofa, support and discussion. Young family, children and happy on couch with psychologist, listening and talking for mental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ents, kids and counselling with psychology, smile and together on sofa, support and discussion. Young family, children and happy on couch with psychologist, listening and talking for mental healt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4024" cy="1550664"/>
                          </a:xfrm>
                          <a:prstGeom prst="rect">
                            <a:avLst/>
                          </a:prstGeom>
                          <a:noFill/>
                          <a:ln>
                            <a:noFill/>
                          </a:ln>
                        </pic:spPr>
                      </pic:pic>
                    </a:graphicData>
                  </a:graphic>
                </wp:inline>
              </w:drawing>
            </w:r>
            <w:r>
              <w:fldChar w:fldCharType="end"/>
            </w:r>
            <w:commentRangeEnd w:id="18"/>
            <w:r>
              <w:rPr>
                <w:rStyle w:val="Refdecomentario"/>
              </w:rPr>
              <w:commentReference w:id="18"/>
            </w:r>
          </w:p>
          <w:p w14:paraId="39C2AD7F" w14:textId="77777777" w:rsidR="009D47AB" w:rsidRDefault="009D47AB" w:rsidP="009D47AB">
            <w:pPr>
              <w:pStyle w:val="Default"/>
              <w:rPr>
                <w:color w:val="auto"/>
                <w:sz w:val="20"/>
                <w:szCs w:val="20"/>
              </w:rPr>
            </w:pPr>
          </w:p>
        </w:tc>
        <w:tc>
          <w:tcPr>
            <w:tcW w:w="5147" w:type="dxa"/>
            <w:shd w:val="clear" w:color="auto" w:fill="D9E2F3" w:themeFill="accent1" w:themeFillTint="33"/>
          </w:tcPr>
          <w:p w14:paraId="7C86C2C4" w14:textId="17767521" w:rsidR="009D47AB" w:rsidRDefault="009D47AB" w:rsidP="001263E2">
            <w:pPr>
              <w:pStyle w:val="Default"/>
              <w:jc w:val="both"/>
              <w:rPr>
                <w:color w:val="auto"/>
                <w:sz w:val="20"/>
                <w:szCs w:val="20"/>
              </w:rPr>
            </w:pPr>
            <w:r w:rsidRPr="00CC6BB9">
              <w:rPr>
                <w:color w:val="auto"/>
                <w:sz w:val="20"/>
                <w:szCs w:val="20"/>
              </w:rPr>
              <w:t>De acuerdo con el ICBF (2009) la familia es una unidad de supervivencia y de construcción de solidaridades, donde se reproducen ideas acerca de la vida, en respuesta a un contexto sociocultural. La familia permite la reproducción y supervivencia de los individuos, a través de la satisfacción de sus necesidades materiales, psicosociales y espirituales; lo anterior ha centrado la concepción de la familia alrededor de sus funciones vitales: cuidado, apoyo y afiliación (pág. 66). Asimismo, los individuos, con las herramientas y capacidades forjadas al interior de sus familias, interactúan en otros escenarios de socialización, por lo que se reconoce a las familias como agentes de transformación social.</w:t>
            </w:r>
          </w:p>
        </w:tc>
      </w:tr>
    </w:tbl>
    <w:p w14:paraId="06B3E9BC" w14:textId="77777777" w:rsidR="009D47AB" w:rsidRDefault="009D47AB" w:rsidP="001263E2">
      <w:pPr>
        <w:pStyle w:val="Default"/>
        <w:jc w:val="both"/>
        <w:rPr>
          <w:color w:val="auto"/>
          <w:sz w:val="20"/>
          <w:szCs w:val="20"/>
        </w:rPr>
      </w:pPr>
    </w:p>
    <w:p w14:paraId="25369B0C" w14:textId="5E6A038B" w:rsidR="00E9187E" w:rsidRDefault="001263E2" w:rsidP="001263E2">
      <w:pPr>
        <w:pStyle w:val="Default"/>
        <w:jc w:val="both"/>
        <w:rPr>
          <w:color w:val="auto"/>
          <w:sz w:val="20"/>
          <w:szCs w:val="20"/>
        </w:rPr>
      </w:pPr>
      <w:r w:rsidRPr="00CC6BB9">
        <w:rPr>
          <w:color w:val="auto"/>
          <w:sz w:val="20"/>
          <w:szCs w:val="20"/>
        </w:rPr>
        <w:t>La interacción constante con el entorno representa para las familias la activación o inmovilización de los recursos que les permiten cumplir con su función de protección y promoción del desarrollo de sus integrantes, incluidos los niños, niñas y adolescentes; así, la protección integral a las familias implica apoyarlas y acompañarlas en el desempeño de sus funciones, a través de programas, acciones y estrategias que reduzcan su vulnerabilidad y fortalezcan y aumenten sus capacidades para garantizar las condiciones que permitan a todos sus integrantes el ejercicio pleno de sus derechos.</w:t>
      </w:r>
    </w:p>
    <w:p w14:paraId="43F5B547" w14:textId="77777777" w:rsidR="00E9187E" w:rsidRDefault="00E9187E" w:rsidP="001263E2">
      <w:pPr>
        <w:pStyle w:val="Default"/>
        <w:jc w:val="both"/>
        <w:rPr>
          <w:color w:val="auto"/>
          <w:sz w:val="20"/>
          <w:szCs w:val="20"/>
        </w:rPr>
      </w:pPr>
    </w:p>
    <w:p w14:paraId="38F07F90" w14:textId="74E220D0" w:rsidR="00E9187E" w:rsidRDefault="00E9187E" w:rsidP="001263E2">
      <w:pPr>
        <w:pStyle w:val="Default"/>
        <w:jc w:val="both"/>
        <w:rPr>
          <w:color w:val="auto"/>
          <w:sz w:val="20"/>
          <w:szCs w:val="20"/>
        </w:rPr>
      </w:pPr>
      <w:r>
        <w:rPr>
          <w:color w:val="auto"/>
          <w:sz w:val="20"/>
          <w:szCs w:val="20"/>
        </w:rPr>
        <w:t>Antes de continuar se da claridad sobre los siguientes conceptos.</w:t>
      </w:r>
    </w:p>
    <w:p w14:paraId="2211CB51" w14:textId="1FB1B0BA" w:rsidR="00E9187E" w:rsidRDefault="00E9187E" w:rsidP="001263E2">
      <w:pPr>
        <w:pStyle w:val="Default"/>
        <w:jc w:val="both"/>
        <w:rPr>
          <w:color w:val="auto"/>
          <w:sz w:val="20"/>
          <w:szCs w:val="20"/>
        </w:rPr>
      </w:pPr>
    </w:p>
    <w:tbl>
      <w:tblPr>
        <w:tblStyle w:val="Tablaconcuadrcula"/>
        <w:tblW w:w="0" w:type="auto"/>
        <w:tblLook w:val="04A0" w:firstRow="1" w:lastRow="0" w:firstColumn="1" w:lastColumn="0" w:noHBand="0" w:noVBand="1"/>
      </w:tblPr>
      <w:tblGrid>
        <w:gridCol w:w="8828"/>
      </w:tblGrid>
      <w:tr w:rsidR="00E9187E" w14:paraId="28361F2E" w14:textId="77777777" w:rsidTr="00216B9D">
        <w:trPr>
          <w:trHeight w:val="577"/>
        </w:trPr>
        <w:tc>
          <w:tcPr>
            <w:tcW w:w="8828" w:type="dxa"/>
            <w:shd w:val="clear" w:color="auto" w:fill="ED7D31" w:themeFill="accent2"/>
            <w:vAlign w:val="center"/>
          </w:tcPr>
          <w:p w14:paraId="2D1C0D47" w14:textId="5CDFF7E6" w:rsidR="00E9187E" w:rsidRPr="00CC0D4F" w:rsidRDefault="00E9187E" w:rsidP="00216B9D">
            <w:pPr>
              <w:snapToGrid w:val="0"/>
              <w:spacing w:after="120" w:line="276" w:lineRule="auto"/>
              <w:jc w:val="center"/>
              <w:rPr>
                <w:b/>
                <w:bCs/>
                <w:sz w:val="20"/>
                <w:szCs w:val="20"/>
              </w:rPr>
            </w:pPr>
            <w:r w:rsidRPr="00CC0D4F">
              <w:rPr>
                <w:b/>
                <w:bCs/>
                <w:color w:val="FFFFFF" w:themeColor="background1"/>
                <w:sz w:val="20"/>
                <w:szCs w:val="20"/>
              </w:rPr>
              <w:t>CF01_</w:t>
            </w:r>
            <w:r>
              <w:rPr>
                <w:b/>
                <w:bCs/>
                <w:color w:val="FFFFFF" w:themeColor="background1"/>
                <w:sz w:val="20"/>
                <w:szCs w:val="20"/>
              </w:rPr>
              <w:t>3</w:t>
            </w:r>
            <w:r w:rsidRPr="00CC0D4F">
              <w:rPr>
                <w:b/>
                <w:bCs/>
                <w:color w:val="FFFFFF" w:themeColor="background1"/>
                <w:sz w:val="20"/>
                <w:szCs w:val="20"/>
              </w:rPr>
              <w:t>_</w:t>
            </w:r>
            <w:r>
              <w:rPr>
                <w:b/>
                <w:bCs/>
                <w:color w:val="FFFFFF" w:themeColor="background1"/>
                <w:sz w:val="20"/>
                <w:szCs w:val="20"/>
              </w:rPr>
              <w:t>1_tarjetas</w:t>
            </w:r>
            <w:r w:rsidRPr="00CC0D4F">
              <w:rPr>
                <w:b/>
                <w:bCs/>
                <w:color w:val="FFFFFF" w:themeColor="background1"/>
                <w:sz w:val="20"/>
                <w:szCs w:val="20"/>
              </w:rPr>
              <w:t>_</w:t>
            </w:r>
            <w:commentRangeStart w:id="19"/>
            <w:r>
              <w:rPr>
                <w:b/>
                <w:bCs/>
                <w:color w:val="FFFFFF" w:themeColor="background1"/>
                <w:sz w:val="20"/>
                <w:szCs w:val="20"/>
              </w:rPr>
              <w:t>conceptos</w:t>
            </w:r>
            <w:commentRangeEnd w:id="19"/>
            <w:r w:rsidR="00143551">
              <w:rPr>
                <w:rStyle w:val="Refdecomentario"/>
              </w:rPr>
              <w:commentReference w:id="19"/>
            </w:r>
          </w:p>
        </w:tc>
      </w:tr>
    </w:tbl>
    <w:p w14:paraId="7ED5A24A" w14:textId="64BFDF1A" w:rsidR="00E9187E" w:rsidRDefault="00E9187E" w:rsidP="001263E2">
      <w:pPr>
        <w:pStyle w:val="Default"/>
        <w:jc w:val="both"/>
        <w:rPr>
          <w:color w:val="auto"/>
          <w:sz w:val="20"/>
          <w:szCs w:val="20"/>
        </w:rPr>
      </w:pPr>
    </w:p>
    <w:p w14:paraId="3AA53F94" w14:textId="05D20342" w:rsidR="00CD45AD" w:rsidRDefault="001263E2" w:rsidP="001263E2">
      <w:pPr>
        <w:pStyle w:val="Default"/>
        <w:jc w:val="both"/>
        <w:rPr>
          <w:color w:val="auto"/>
          <w:sz w:val="20"/>
          <w:szCs w:val="20"/>
        </w:rPr>
      </w:pPr>
      <w:r w:rsidRPr="00CC6BB9">
        <w:rPr>
          <w:color w:val="auto"/>
          <w:sz w:val="20"/>
          <w:szCs w:val="20"/>
        </w:rPr>
        <w:t>En línea con lo anterior y retomando lo planteado por el ICBF (2009), se parte de la premisa que todas las familias como sistemas vivos tienen</w:t>
      </w:r>
      <w:r w:rsidR="00CD45AD">
        <w:rPr>
          <w:color w:val="auto"/>
          <w:sz w:val="20"/>
          <w:szCs w:val="20"/>
        </w:rPr>
        <w:t>:</w:t>
      </w:r>
    </w:p>
    <w:p w14:paraId="64D3BAAA" w14:textId="7375B7C3" w:rsidR="009F05F1" w:rsidRDefault="009F05F1" w:rsidP="001263E2">
      <w:pPr>
        <w:pStyle w:val="Default"/>
        <w:jc w:val="both"/>
        <w:rPr>
          <w:color w:val="auto"/>
          <w:sz w:val="20"/>
          <w:szCs w:val="20"/>
        </w:rPr>
      </w:pPr>
    </w:p>
    <w:p w14:paraId="5537E931" w14:textId="03F38A82" w:rsidR="002513AB" w:rsidRPr="002513AB" w:rsidRDefault="002513AB" w:rsidP="002513AB">
      <w:pPr>
        <w:snapToGrid w:val="0"/>
        <w:spacing w:after="120" w:line="276" w:lineRule="auto"/>
        <w:rPr>
          <w:b/>
          <w:bCs/>
          <w:sz w:val="20"/>
          <w:szCs w:val="20"/>
        </w:rPr>
      </w:pPr>
      <w:r w:rsidRPr="002513AB">
        <w:rPr>
          <w:b/>
          <w:bCs/>
          <w:sz w:val="20"/>
          <w:szCs w:val="20"/>
        </w:rPr>
        <w:t xml:space="preserve">Figura </w:t>
      </w:r>
      <w:r>
        <w:rPr>
          <w:b/>
          <w:bCs/>
          <w:sz w:val="20"/>
          <w:szCs w:val="20"/>
        </w:rPr>
        <w:t>4</w:t>
      </w:r>
    </w:p>
    <w:p w14:paraId="0617AC41" w14:textId="47FD36CE" w:rsidR="002513AB" w:rsidRDefault="002513AB" w:rsidP="002513AB">
      <w:pPr>
        <w:snapToGrid w:val="0"/>
        <w:spacing w:after="120" w:line="276" w:lineRule="auto"/>
        <w:rPr>
          <w:sz w:val="20"/>
          <w:szCs w:val="20"/>
        </w:rPr>
      </w:pPr>
      <w:r>
        <w:rPr>
          <w:i/>
          <w:iCs/>
          <w:sz w:val="20"/>
          <w:szCs w:val="20"/>
        </w:rPr>
        <w:t>Aspectos de toda familia</w:t>
      </w:r>
    </w:p>
    <w:p w14:paraId="3810B17C" w14:textId="77777777" w:rsidR="002513AB" w:rsidRDefault="002513AB" w:rsidP="001263E2">
      <w:pPr>
        <w:pStyle w:val="Default"/>
        <w:jc w:val="both"/>
        <w:rPr>
          <w:color w:val="auto"/>
          <w:sz w:val="20"/>
          <w:szCs w:val="20"/>
        </w:rPr>
      </w:pPr>
    </w:p>
    <w:tbl>
      <w:tblPr>
        <w:tblStyle w:val="Tablaconcuadrcula"/>
        <w:tblW w:w="0" w:type="auto"/>
        <w:tblLook w:val="04A0" w:firstRow="1" w:lastRow="0" w:firstColumn="1" w:lastColumn="0" w:noHBand="0" w:noVBand="1"/>
      </w:tblPr>
      <w:tblGrid>
        <w:gridCol w:w="8828"/>
      </w:tblGrid>
      <w:tr w:rsidR="009F05F1" w14:paraId="26E6F787" w14:textId="77777777" w:rsidTr="00216B9D">
        <w:trPr>
          <w:trHeight w:val="577"/>
        </w:trPr>
        <w:tc>
          <w:tcPr>
            <w:tcW w:w="8828" w:type="dxa"/>
            <w:shd w:val="clear" w:color="auto" w:fill="ED7D31" w:themeFill="accent2"/>
            <w:vAlign w:val="center"/>
          </w:tcPr>
          <w:p w14:paraId="51077A2D" w14:textId="251F9E37" w:rsidR="009F05F1" w:rsidRPr="00CC0D4F" w:rsidRDefault="009F05F1" w:rsidP="00216B9D">
            <w:pPr>
              <w:snapToGrid w:val="0"/>
              <w:spacing w:after="120" w:line="276" w:lineRule="auto"/>
              <w:jc w:val="center"/>
              <w:rPr>
                <w:b/>
                <w:bCs/>
                <w:sz w:val="20"/>
                <w:szCs w:val="20"/>
              </w:rPr>
            </w:pPr>
            <w:r w:rsidRPr="00CC0D4F">
              <w:rPr>
                <w:b/>
                <w:bCs/>
                <w:color w:val="FFFFFF" w:themeColor="background1"/>
                <w:sz w:val="20"/>
                <w:szCs w:val="20"/>
              </w:rPr>
              <w:t>CF01_</w:t>
            </w:r>
            <w:r>
              <w:rPr>
                <w:b/>
                <w:bCs/>
                <w:color w:val="FFFFFF" w:themeColor="background1"/>
                <w:sz w:val="20"/>
                <w:szCs w:val="20"/>
              </w:rPr>
              <w:t>3</w:t>
            </w:r>
            <w:r w:rsidRPr="00CC0D4F">
              <w:rPr>
                <w:b/>
                <w:bCs/>
                <w:color w:val="FFFFFF" w:themeColor="background1"/>
                <w:sz w:val="20"/>
                <w:szCs w:val="20"/>
              </w:rPr>
              <w:t>_</w:t>
            </w:r>
            <w:r>
              <w:rPr>
                <w:b/>
                <w:bCs/>
                <w:color w:val="FFFFFF" w:themeColor="background1"/>
                <w:sz w:val="20"/>
                <w:szCs w:val="20"/>
              </w:rPr>
              <w:t>1_infografía</w:t>
            </w:r>
            <w:r w:rsidRPr="00CC0D4F">
              <w:rPr>
                <w:b/>
                <w:bCs/>
                <w:color w:val="FFFFFF" w:themeColor="background1"/>
                <w:sz w:val="20"/>
                <w:szCs w:val="20"/>
              </w:rPr>
              <w:t>_</w:t>
            </w:r>
            <w:r>
              <w:rPr>
                <w:b/>
                <w:bCs/>
                <w:color w:val="FFFFFF" w:themeColor="background1"/>
                <w:sz w:val="20"/>
                <w:szCs w:val="20"/>
              </w:rPr>
              <w:t xml:space="preserve">aspectos de toda </w:t>
            </w:r>
            <w:commentRangeStart w:id="20"/>
            <w:r>
              <w:rPr>
                <w:b/>
                <w:bCs/>
                <w:color w:val="FFFFFF" w:themeColor="background1"/>
                <w:sz w:val="20"/>
                <w:szCs w:val="20"/>
              </w:rPr>
              <w:t>familia</w:t>
            </w:r>
            <w:commentRangeEnd w:id="20"/>
            <w:r w:rsidR="003D5F0D">
              <w:rPr>
                <w:rStyle w:val="Refdecomentario"/>
              </w:rPr>
              <w:commentReference w:id="20"/>
            </w:r>
          </w:p>
        </w:tc>
      </w:tr>
    </w:tbl>
    <w:p w14:paraId="011974ED" w14:textId="77777777" w:rsidR="00CD45AD" w:rsidRDefault="00CD45AD" w:rsidP="001263E2">
      <w:pPr>
        <w:pStyle w:val="Default"/>
        <w:jc w:val="both"/>
        <w:rPr>
          <w:color w:val="auto"/>
          <w:sz w:val="20"/>
          <w:szCs w:val="20"/>
        </w:rPr>
      </w:pPr>
    </w:p>
    <w:p w14:paraId="45B6FF56" w14:textId="4B907D08" w:rsidR="001263E2" w:rsidRPr="00CD45AD" w:rsidRDefault="001263E2" w:rsidP="00CD45AD">
      <w:pPr>
        <w:pStyle w:val="Default"/>
        <w:shd w:val="clear" w:color="auto" w:fill="7030A0"/>
        <w:jc w:val="both"/>
        <w:rPr>
          <w:color w:val="FFFFFF" w:themeColor="background1"/>
          <w:sz w:val="20"/>
          <w:szCs w:val="20"/>
        </w:rPr>
      </w:pPr>
      <w:r w:rsidRPr="00CD45AD">
        <w:rPr>
          <w:color w:val="FFFFFF" w:themeColor="background1"/>
          <w:sz w:val="20"/>
          <w:szCs w:val="20"/>
        </w:rPr>
        <w:t xml:space="preserve">Por su parte, la generatividad da cuenta de la capacidad de las familias para promover la adaptación después de las crisis, reorganizarse ante los cambios y afrontar las dificultades obteniendo aprendizajes y recursos que le permitan avanzar en su curso vital y promover el pleno desarrollo de sus integrantes, entre los cuales en muchos casos se encuentran niñas, niños y </w:t>
      </w:r>
      <w:commentRangeStart w:id="21"/>
      <w:r w:rsidRPr="00CD45AD">
        <w:rPr>
          <w:color w:val="FFFFFF" w:themeColor="background1"/>
          <w:sz w:val="20"/>
          <w:szCs w:val="20"/>
        </w:rPr>
        <w:t>adolescentes</w:t>
      </w:r>
      <w:commentRangeEnd w:id="21"/>
      <w:r w:rsidR="00CD45AD">
        <w:rPr>
          <w:rStyle w:val="Refdecomentario"/>
          <w:rFonts w:eastAsia="Arial"/>
          <w:color w:val="auto"/>
        </w:rPr>
        <w:commentReference w:id="21"/>
      </w:r>
      <w:r w:rsidRPr="00CD45AD">
        <w:rPr>
          <w:color w:val="FFFFFF" w:themeColor="background1"/>
          <w:sz w:val="20"/>
          <w:szCs w:val="20"/>
        </w:rPr>
        <w:t xml:space="preserve">. </w:t>
      </w:r>
    </w:p>
    <w:p w14:paraId="31A5B1C5" w14:textId="77777777" w:rsidR="001263E2" w:rsidRPr="005D2C1B" w:rsidRDefault="001263E2" w:rsidP="005D2C1B">
      <w:pPr>
        <w:snapToGrid w:val="0"/>
        <w:spacing w:after="120" w:line="276" w:lineRule="auto"/>
        <w:rPr>
          <w:sz w:val="20"/>
          <w:szCs w:val="20"/>
        </w:rPr>
      </w:pPr>
    </w:p>
    <w:p w14:paraId="000000C5" w14:textId="677D3FF0" w:rsidR="00DE5285" w:rsidRPr="00D125F1" w:rsidRDefault="004538AA" w:rsidP="005D2C1B">
      <w:pPr>
        <w:pStyle w:val="Ttulo2"/>
        <w:numPr>
          <w:ilvl w:val="0"/>
          <w:numId w:val="0"/>
        </w:numPr>
        <w:snapToGrid w:val="0"/>
        <w:spacing w:before="0" w:line="276" w:lineRule="auto"/>
        <w:rPr>
          <w:rFonts w:cs="Arial"/>
          <w:sz w:val="20"/>
          <w:szCs w:val="20"/>
        </w:rPr>
      </w:pPr>
      <w:r w:rsidRPr="00D125F1">
        <w:rPr>
          <w:rFonts w:cs="Arial"/>
          <w:sz w:val="20"/>
          <w:szCs w:val="20"/>
        </w:rPr>
        <w:t xml:space="preserve">3.2. </w:t>
      </w:r>
      <w:r w:rsidR="001263E2" w:rsidRPr="00CC6BB9">
        <w:rPr>
          <w:sz w:val="20"/>
          <w:szCs w:val="20"/>
        </w:rPr>
        <w:t>Carácter preventivo de Mi Familia</w:t>
      </w:r>
    </w:p>
    <w:p w14:paraId="3A2D273B" w14:textId="16BC8200" w:rsidR="001263E2" w:rsidRPr="00CC6BB9" w:rsidRDefault="001263E2" w:rsidP="001263E2">
      <w:pPr>
        <w:pStyle w:val="Default"/>
        <w:jc w:val="both"/>
        <w:rPr>
          <w:color w:val="auto"/>
          <w:sz w:val="20"/>
          <w:szCs w:val="20"/>
        </w:rPr>
      </w:pPr>
      <w:bookmarkStart w:id="22" w:name="_heading=h.1fob9te" w:colFirst="0" w:colLast="0"/>
      <w:bookmarkEnd w:id="22"/>
      <w:r w:rsidRPr="00CC6BB9">
        <w:rPr>
          <w:color w:val="auto"/>
          <w:sz w:val="20"/>
          <w:szCs w:val="20"/>
        </w:rPr>
        <w:t>Mi Familia es una modalidad de prevención de riesgos de amenaza o vulneración de derechos de niñas, niños y adolescentes. El carácter preventivo de la intervención consiste en disminuir los factores de riesgo y promover factores protectores. Por un lado, busca contribuir a reducir los factores de riesgo tales como las condiciones socioeconómicas</w:t>
      </w:r>
      <w:r w:rsidR="004073DB">
        <w:rPr>
          <w:color w:val="auto"/>
          <w:sz w:val="20"/>
          <w:szCs w:val="20"/>
        </w:rPr>
        <w:t>, y</w:t>
      </w:r>
      <w:r w:rsidRPr="00CC6BB9">
        <w:rPr>
          <w:color w:val="auto"/>
          <w:sz w:val="20"/>
          <w:szCs w:val="20"/>
        </w:rPr>
        <w:t>, por otro lado, busca fortalecer las capacidades, habilidades o competencias de las familias, para afrontar las situaciones de estrés o dificultades, consolidando su generatividad para enfrentar las transiciones propias de la vida de sus miembros o eventos inesperados</w:t>
      </w:r>
      <w:r w:rsidR="004073DB">
        <w:rPr>
          <w:color w:val="auto"/>
          <w:sz w:val="20"/>
          <w:szCs w:val="20"/>
        </w:rPr>
        <w:t>;</w:t>
      </w:r>
      <w:r w:rsidRPr="00CC6BB9">
        <w:rPr>
          <w:color w:val="auto"/>
          <w:sz w:val="20"/>
          <w:szCs w:val="20"/>
        </w:rPr>
        <w:t xml:space="preserve"> de tal manera</w:t>
      </w:r>
      <w:r w:rsidR="004073DB">
        <w:rPr>
          <w:color w:val="auto"/>
          <w:sz w:val="20"/>
          <w:szCs w:val="20"/>
        </w:rPr>
        <w:t>,</w:t>
      </w:r>
      <w:r w:rsidRPr="00CC6BB9">
        <w:rPr>
          <w:color w:val="auto"/>
          <w:sz w:val="20"/>
          <w:szCs w:val="20"/>
        </w:rPr>
        <w:t xml:space="preserve"> que no se afecte su función de cuidado y de protección de niñas, niños y adolescentes (Small &amp; </w:t>
      </w:r>
      <w:proofErr w:type="spellStart"/>
      <w:r w:rsidRPr="00CC6BB9">
        <w:rPr>
          <w:color w:val="auto"/>
          <w:sz w:val="20"/>
          <w:szCs w:val="20"/>
        </w:rPr>
        <w:t>Memmo</w:t>
      </w:r>
      <w:proofErr w:type="spellEnd"/>
      <w:r w:rsidRPr="00CC6BB9">
        <w:rPr>
          <w:color w:val="auto"/>
          <w:sz w:val="20"/>
          <w:szCs w:val="20"/>
        </w:rPr>
        <w:t>, 2004, pág. 2).</w:t>
      </w:r>
    </w:p>
    <w:p w14:paraId="7146C87D" w14:textId="58D3FB90" w:rsidR="001263E2" w:rsidRDefault="001263E2" w:rsidP="001263E2">
      <w:pPr>
        <w:pStyle w:val="Default"/>
        <w:jc w:val="both"/>
        <w:rPr>
          <w:sz w:val="20"/>
          <w:szCs w:val="20"/>
        </w:rPr>
      </w:pPr>
    </w:p>
    <w:p w14:paraId="57669AAE" w14:textId="7B49C3AE" w:rsidR="004073DB" w:rsidRDefault="004073DB" w:rsidP="001263E2">
      <w:pPr>
        <w:pStyle w:val="Default"/>
        <w:jc w:val="both"/>
        <w:rPr>
          <w:sz w:val="20"/>
          <w:szCs w:val="20"/>
        </w:rPr>
      </w:pPr>
      <w:r>
        <w:rPr>
          <w:sz w:val="20"/>
          <w:szCs w:val="20"/>
        </w:rPr>
        <w:t>La siguiente figura presenta un ejemplo para el reconocimiento del nivel de riesgo.</w:t>
      </w:r>
    </w:p>
    <w:p w14:paraId="57E4E012" w14:textId="582C527A" w:rsidR="004073DB" w:rsidRDefault="004073DB" w:rsidP="001263E2">
      <w:pPr>
        <w:pStyle w:val="Default"/>
        <w:jc w:val="both"/>
        <w:rPr>
          <w:sz w:val="20"/>
          <w:szCs w:val="20"/>
        </w:rPr>
      </w:pPr>
    </w:p>
    <w:p w14:paraId="394E29D4" w14:textId="5C28DCFA" w:rsidR="002513AB" w:rsidRPr="002513AB" w:rsidRDefault="002513AB" w:rsidP="002513AB">
      <w:pPr>
        <w:snapToGrid w:val="0"/>
        <w:spacing w:after="120" w:line="276" w:lineRule="auto"/>
        <w:rPr>
          <w:b/>
          <w:bCs/>
          <w:sz w:val="20"/>
          <w:szCs w:val="20"/>
        </w:rPr>
      </w:pPr>
      <w:r w:rsidRPr="002513AB">
        <w:rPr>
          <w:b/>
          <w:bCs/>
          <w:sz w:val="20"/>
          <w:szCs w:val="20"/>
        </w:rPr>
        <w:t xml:space="preserve">Figura </w:t>
      </w:r>
      <w:r>
        <w:rPr>
          <w:b/>
          <w:bCs/>
          <w:sz w:val="20"/>
          <w:szCs w:val="20"/>
        </w:rPr>
        <w:t>5</w:t>
      </w:r>
    </w:p>
    <w:p w14:paraId="376503C3" w14:textId="049247C8" w:rsidR="002513AB" w:rsidRDefault="002513AB" w:rsidP="001263E2">
      <w:pPr>
        <w:pStyle w:val="Default"/>
        <w:jc w:val="both"/>
        <w:rPr>
          <w:sz w:val="20"/>
          <w:szCs w:val="20"/>
        </w:rPr>
      </w:pPr>
      <w:r w:rsidRPr="002513AB">
        <w:rPr>
          <w:rFonts w:eastAsia="Arial"/>
          <w:i/>
          <w:iCs/>
          <w:color w:val="auto"/>
          <w:sz w:val="20"/>
          <w:szCs w:val="20"/>
        </w:rPr>
        <w:t>Distribución de familias según nivel de riesgo y grado de reconocimiento de sus capacidades</w:t>
      </w:r>
    </w:p>
    <w:p w14:paraId="5EC4A70F" w14:textId="47B3164E" w:rsidR="004073DB" w:rsidRPr="00CC6BB9" w:rsidRDefault="002513AB" w:rsidP="001263E2">
      <w:pPr>
        <w:pStyle w:val="Default"/>
        <w:jc w:val="both"/>
        <w:rPr>
          <w:sz w:val="20"/>
          <w:szCs w:val="20"/>
        </w:rPr>
      </w:pPr>
      <w:commentRangeStart w:id="23"/>
      <w:r w:rsidRPr="00CC6BB9">
        <w:rPr>
          <w:noProof/>
          <w:sz w:val="20"/>
          <w:szCs w:val="20"/>
        </w:rPr>
        <w:drawing>
          <wp:anchor distT="0" distB="0" distL="114300" distR="114300" simplePos="0" relativeHeight="251659264" behindDoc="1" locked="0" layoutInCell="1" allowOverlap="1" wp14:anchorId="297665C8" wp14:editId="37A0D452">
            <wp:simplePos x="0" y="0"/>
            <wp:positionH relativeFrom="column">
              <wp:posOffset>499177</wp:posOffset>
            </wp:positionH>
            <wp:positionV relativeFrom="paragraph">
              <wp:posOffset>139509</wp:posOffset>
            </wp:positionV>
            <wp:extent cx="4526915" cy="1723390"/>
            <wp:effectExtent l="0" t="0" r="0" b="3810"/>
            <wp:wrapTight wrapText="bothSides">
              <wp:wrapPolygon edited="0">
                <wp:start x="0" y="0"/>
                <wp:lineTo x="0" y="21489"/>
                <wp:lineTo x="21512" y="21489"/>
                <wp:lineTo x="21512" y="0"/>
                <wp:lineTo x="0" y="0"/>
              </wp:wrapPolygon>
            </wp:wrapTight>
            <wp:docPr id="6506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410" name=""/>
                    <pic:cNvPicPr/>
                  </pic:nvPicPr>
                  <pic:blipFill rotWithShape="1">
                    <a:blip r:embed="rId21">
                      <a:extLst>
                        <a:ext uri="{28A0092B-C50C-407E-A947-70E740481C1C}">
                          <a14:useLocalDpi xmlns:a14="http://schemas.microsoft.com/office/drawing/2010/main" val="0"/>
                        </a:ext>
                      </a:extLst>
                    </a:blip>
                    <a:srcRect l="36151" t="44703" r="27359" b="30597"/>
                    <a:stretch/>
                  </pic:blipFill>
                  <pic:spPr bwMode="auto">
                    <a:xfrm>
                      <a:off x="0" y="0"/>
                      <a:ext cx="4526915" cy="172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23"/>
      <w:r>
        <w:rPr>
          <w:rStyle w:val="Refdecomentario"/>
          <w:rFonts w:eastAsia="Arial"/>
          <w:color w:val="auto"/>
        </w:rPr>
        <w:commentReference w:id="23"/>
      </w:r>
    </w:p>
    <w:p w14:paraId="43865D3E" w14:textId="049E4B15" w:rsidR="001263E2" w:rsidRDefault="001263E2" w:rsidP="001263E2">
      <w:pPr>
        <w:pStyle w:val="Default"/>
        <w:jc w:val="both"/>
        <w:rPr>
          <w:b/>
          <w:bCs/>
          <w:sz w:val="20"/>
          <w:szCs w:val="20"/>
        </w:rPr>
      </w:pPr>
    </w:p>
    <w:p w14:paraId="79D9A0CD" w14:textId="43D58142" w:rsidR="002513AB" w:rsidRPr="00CC6BB9" w:rsidRDefault="002513AB" w:rsidP="001263E2">
      <w:pPr>
        <w:pStyle w:val="Default"/>
        <w:jc w:val="both"/>
        <w:rPr>
          <w:b/>
          <w:bCs/>
          <w:sz w:val="20"/>
          <w:szCs w:val="20"/>
        </w:rPr>
      </w:pPr>
    </w:p>
    <w:p w14:paraId="3344F9EE" w14:textId="77777777" w:rsidR="002513AB" w:rsidRDefault="002513AB" w:rsidP="001263E2">
      <w:pPr>
        <w:pStyle w:val="Default"/>
        <w:jc w:val="both"/>
        <w:rPr>
          <w:color w:val="auto"/>
          <w:sz w:val="20"/>
          <w:szCs w:val="20"/>
        </w:rPr>
      </w:pPr>
    </w:p>
    <w:p w14:paraId="1EDA83DC" w14:textId="77777777" w:rsidR="002513AB" w:rsidRDefault="002513AB" w:rsidP="001263E2">
      <w:pPr>
        <w:pStyle w:val="Default"/>
        <w:jc w:val="both"/>
        <w:rPr>
          <w:color w:val="auto"/>
          <w:sz w:val="20"/>
          <w:szCs w:val="20"/>
        </w:rPr>
      </w:pPr>
    </w:p>
    <w:p w14:paraId="0E6AF18E" w14:textId="77777777" w:rsidR="002513AB" w:rsidRDefault="002513AB" w:rsidP="001263E2">
      <w:pPr>
        <w:pStyle w:val="Default"/>
        <w:jc w:val="both"/>
        <w:rPr>
          <w:color w:val="auto"/>
          <w:sz w:val="20"/>
          <w:szCs w:val="20"/>
        </w:rPr>
      </w:pPr>
    </w:p>
    <w:p w14:paraId="153A6EBF" w14:textId="77777777" w:rsidR="002513AB" w:rsidRDefault="002513AB" w:rsidP="001263E2">
      <w:pPr>
        <w:pStyle w:val="Default"/>
        <w:jc w:val="both"/>
        <w:rPr>
          <w:color w:val="auto"/>
          <w:sz w:val="20"/>
          <w:szCs w:val="20"/>
        </w:rPr>
      </w:pPr>
    </w:p>
    <w:p w14:paraId="7F446BFC" w14:textId="77777777" w:rsidR="002513AB" w:rsidRDefault="002513AB" w:rsidP="001263E2">
      <w:pPr>
        <w:pStyle w:val="Default"/>
        <w:jc w:val="both"/>
        <w:rPr>
          <w:color w:val="auto"/>
          <w:sz w:val="20"/>
          <w:szCs w:val="20"/>
        </w:rPr>
      </w:pPr>
    </w:p>
    <w:p w14:paraId="473594AC" w14:textId="77777777" w:rsidR="002513AB" w:rsidRDefault="002513AB" w:rsidP="001263E2">
      <w:pPr>
        <w:pStyle w:val="Default"/>
        <w:jc w:val="both"/>
        <w:rPr>
          <w:color w:val="auto"/>
          <w:sz w:val="20"/>
          <w:szCs w:val="20"/>
        </w:rPr>
      </w:pPr>
    </w:p>
    <w:p w14:paraId="19757BF6" w14:textId="77777777" w:rsidR="002513AB" w:rsidRDefault="002513AB" w:rsidP="001263E2">
      <w:pPr>
        <w:pStyle w:val="Default"/>
        <w:jc w:val="both"/>
        <w:rPr>
          <w:color w:val="auto"/>
          <w:sz w:val="20"/>
          <w:szCs w:val="20"/>
        </w:rPr>
      </w:pPr>
    </w:p>
    <w:p w14:paraId="58867184" w14:textId="77777777" w:rsidR="002513AB" w:rsidRDefault="002513AB" w:rsidP="001263E2">
      <w:pPr>
        <w:pStyle w:val="Default"/>
        <w:jc w:val="both"/>
        <w:rPr>
          <w:color w:val="auto"/>
          <w:sz w:val="20"/>
          <w:szCs w:val="20"/>
        </w:rPr>
      </w:pPr>
    </w:p>
    <w:p w14:paraId="603DAF89" w14:textId="77777777" w:rsidR="002513AB" w:rsidRDefault="002513AB" w:rsidP="001263E2">
      <w:pPr>
        <w:pStyle w:val="Default"/>
        <w:jc w:val="both"/>
        <w:rPr>
          <w:color w:val="auto"/>
          <w:sz w:val="20"/>
          <w:szCs w:val="20"/>
        </w:rPr>
      </w:pPr>
    </w:p>
    <w:p w14:paraId="1AB2A3A7" w14:textId="77777777" w:rsidR="002513AB" w:rsidRDefault="002513AB" w:rsidP="001263E2">
      <w:pPr>
        <w:pStyle w:val="Default"/>
        <w:jc w:val="both"/>
        <w:rPr>
          <w:color w:val="auto"/>
          <w:sz w:val="20"/>
          <w:szCs w:val="20"/>
        </w:rPr>
      </w:pPr>
    </w:p>
    <w:p w14:paraId="14B3FADA" w14:textId="608C1696" w:rsidR="001263E2" w:rsidRPr="00CC6BB9" w:rsidRDefault="001263E2" w:rsidP="001263E2">
      <w:pPr>
        <w:pStyle w:val="Default"/>
        <w:jc w:val="both"/>
        <w:rPr>
          <w:color w:val="auto"/>
          <w:sz w:val="20"/>
          <w:szCs w:val="20"/>
        </w:rPr>
      </w:pPr>
      <w:r w:rsidRPr="00CC6BB9">
        <w:rPr>
          <w:color w:val="auto"/>
          <w:sz w:val="20"/>
          <w:szCs w:val="20"/>
        </w:rPr>
        <w:t xml:space="preserve">De acuerdo con el gráfico </w:t>
      </w:r>
      <w:r w:rsidR="00C02FE4">
        <w:rPr>
          <w:color w:val="auto"/>
          <w:sz w:val="20"/>
          <w:szCs w:val="20"/>
        </w:rPr>
        <w:t>anterior</w:t>
      </w:r>
      <w:r w:rsidRPr="00CC6BB9">
        <w:rPr>
          <w:color w:val="auto"/>
          <w:sz w:val="20"/>
          <w:szCs w:val="20"/>
        </w:rPr>
        <w:t>, en el eje X (horizontal) se observa el grado de reconocimiento de capacidades que tienen las familias, mientras que, en el eje Y (vertical) se presentan los niveles de riesgo que pueden ser bajo, moderado o alto. Por tanto, una familia con un nivel de riesgo alto y con poca apropiación de sus capacidades para enfrentarlos (segmento azul oscuro) tendría una mayor probabilidad de amenaza y/o vulneración de derechos de niñas, niños y adolescentes y se ubicaría en el segmento superior izquierdo de la gráfica, mientras que una familia que tiene riesgo bajo y alto nivel de apropiación de capacidades</w:t>
      </w:r>
      <w:r w:rsidR="00C02FE4">
        <w:rPr>
          <w:color w:val="auto"/>
          <w:sz w:val="20"/>
          <w:szCs w:val="20"/>
        </w:rPr>
        <w:t>,</w:t>
      </w:r>
      <w:r w:rsidRPr="00CC6BB9">
        <w:rPr>
          <w:color w:val="auto"/>
          <w:sz w:val="20"/>
          <w:szCs w:val="20"/>
        </w:rPr>
        <w:t xml:space="preserve"> se ubicaría en la parte inferior derecha de la gráfica (segmento azul claro). </w:t>
      </w:r>
    </w:p>
    <w:p w14:paraId="57AB432D" w14:textId="77777777" w:rsidR="001263E2" w:rsidRPr="00CC6BB9" w:rsidRDefault="001263E2" w:rsidP="001263E2">
      <w:pPr>
        <w:pStyle w:val="Default"/>
        <w:jc w:val="both"/>
        <w:rPr>
          <w:color w:val="auto"/>
          <w:sz w:val="20"/>
          <w:szCs w:val="20"/>
        </w:rPr>
      </w:pPr>
    </w:p>
    <w:p w14:paraId="5BFB1D85" w14:textId="77777777" w:rsidR="00C02FE4" w:rsidRDefault="001263E2" w:rsidP="001263E2">
      <w:pPr>
        <w:pStyle w:val="Default"/>
        <w:jc w:val="both"/>
        <w:rPr>
          <w:color w:val="auto"/>
          <w:sz w:val="20"/>
          <w:szCs w:val="20"/>
        </w:rPr>
      </w:pPr>
      <w:r w:rsidRPr="00CC6BB9">
        <w:rPr>
          <w:color w:val="auto"/>
          <w:sz w:val="20"/>
          <w:szCs w:val="20"/>
        </w:rPr>
        <w:t xml:space="preserve">Los programas de prevención pueden clasificarse en tres categorías: primaria, secundaria y terciaria. </w:t>
      </w:r>
    </w:p>
    <w:p w14:paraId="16579983" w14:textId="77777777" w:rsidR="00C02FE4" w:rsidRDefault="00C02FE4" w:rsidP="001263E2">
      <w:pPr>
        <w:pStyle w:val="Default"/>
        <w:jc w:val="both"/>
        <w:rPr>
          <w:color w:val="auto"/>
          <w:sz w:val="20"/>
          <w:szCs w:val="20"/>
        </w:rPr>
      </w:pPr>
    </w:p>
    <w:tbl>
      <w:tblPr>
        <w:tblStyle w:val="Tablaconcuadrcula"/>
        <w:tblW w:w="0" w:type="auto"/>
        <w:tblLook w:val="04A0" w:firstRow="1" w:lastRow="0" w:firstColumn="1" w:lastColumn="0" w:noHBand="0" w:noVBand="1"/>
      </w:tblPr>
      <w:tblGrid>
        <w:gridCol w:w="8828"/>
      </w:tblGrid>
      <w:tr w:rsidR="00C02FE4" w14:paraId="469AE40A" w14:textId="77777777" w:rsidTr="00216B9D">
        <w:trPr>
          <w:trHeight w:val="577"/>
        </w:trPr>
        <w:tc>
          <w:tcPr>
            <w:tcW w:w="8828" w:type="dxa"/>
            <w:shd w:val="clear" w:color="auto" w:fill="ED7D31" w:themeFill="accent2"/>
            <w:vAlign w:val="center"/>
          </w:tcPr>
          <w:p w14:paraId="6DED6079" w14:textId="26AE3978" w:rsidR="00C02FE4" w:rsidRPr="00CC0D4F" w:rsidRDefault="00C02FE4" w:rsidP="00216B9D">
            <w:pPr>
              <w:snapToGrid w:val="0"/>
              <w:spacing w:after="120" w:line="276" w:lineRule="auto"/>
              <w:jc w:val="center"/>
              <w:rPr>
                <w:b/>
                <w:bCs/>
                <w:sz w:val="20"/>
                <w:szCs w:val="20"/>
              </w:rPr>
            </w:pPr>
            <w:r w:rsidRPr="00CC0D4F">
              <w:rPr>
                <w:b/>
                <w:bCs/>
                <w:color w:val="FFFFFF" w:themeColor="background1"/>
                <w:sz w:val="20"/>
                <w:szCs w:val="20"/>
              </w:rPr>
              <w:t>CF01_</w:t>
            </w:r>
            <w:r>
              <w:rPr>
                <w:b/>
                <w:bCs/>
                <w:color w:val="FFFFFF" w:themeColor="background1"/>
                <w:sz w:val="20"/>
                <w:szCs w:val="20"/>
              </w:rPr>
              <w:t>3</w:t>
            </w:r>
            <w:r w:rsidRPr="00CC0D4F">
              <w:rPr>
                <w:b/>
                <w:bCs/>
                <w:color w:val="FFFFFF" w:themeColor="background1"/>
                <w:sz w:val="20"/>
                <w:szCs w:val="20"/>
              </w:rPr>
              <w:t>_</w:t>
            </w:r>
            <w:r>
              <w:rPr>
                <w:b/>
                <w:bCs/>
                <w:color w:val="FFFFFF" w:themeColor="background1"/>
                <w:sz w:val="20"/>
                <w:szCs w:val="20"/>
              </w:rPr>
              <w:t>2_pestañas</w:t>
            </w:r>
            <w:r w:rsidRPr="00CC0D4F">
              <w:rPr>
                <w:b/>
                <w:bCs/>
                <w:color w:val="FFFFFF" w:themeColor="background1"/>
                <w:sz w:val="20"/>
                <w:szCs w:val="20"/>
              </w:rPr>
              <w:t>_</w:t>
            </w:r>
            <w:r>
              <w:rPr>
                <w:b/>
                <w:bCs/>
                <w:color w:val="FFFFFF" w:themeColor="background1"/>
                <w:sz w:val="20"/>
                <w:szCs w:val="20"/>
              </w:rPr>
              <w:t xml:space="preserve">horizontales_programas de </w:t>
            </w:r>
            <w:commentRangeStart w:id="24"/>
            <w:r>
              <w:rPr>
                <w:b/>
                <w:bCs/>
                <w:color w:val="FFFFFF" w:themeColor="background1"/>
                <w:sz w:val="20"/>
                <w:szCs w:val="20"/>
              </w:rPr>
              <w:t>prevención</w:t>
            </w:r>
            <w:commentRangeEnd w:id="24"/>
            <w:r w:rsidR="0001423B">
              <w:rPr>
                <w:rStyle w:val="Refdecomentario"/>
              </w:rPr>
              <w:commentReference w:id="24"/>
            </w:r>
          </w:p>
        </w:tc>
      </w:tr>
    </w:tbl>
    <w:p w14:paraId="221C8959" w14:textId="3BCDDA33" w:rsidR="00C02FE4" w:rsidRDefault="00C02FE4" w:rsidP="001263E2">
      <w:pPr>
        <w:pStyle w:val="Default"/>
        <w:jc w:val="both"/>
        <w:rPr>
          <w:color w:val="auto"/>
          <w:sz w:val="20"/>
          <w:szCs w:val="20"/>
        </w:rPr>
      </w:pPr>
    </w:p>
    <w:p w14:paraId="6D77EF31" w14:textId="3F1ABA17" w:rsidR="001263E2" w:rsidRPr="0001423B" w:rsidRDefault="001263E2" w:rsidP="0001423B">
      <w:pPr>
        <w:pStyle w:val="Default"/>
        <w:shd w:val="clear" w:color="auto" w:fill="7030A0"/>
        <w:jc w:val="both"/>
        <w:rPr>
          <w:color w:val="FFFFFF" w:themeColor="background1"/>
          <w:sz w:val="20"/>
          <w:szCs w:val="20"/>
        </w:rPr>
      </w:pPr>
      <w:r w:rsidRPr="0001423B">
        <w:rPr>
          <w:color w:val="FFFFFF" w:themeColor="background1"/>
          <w:sz w:val="20"/>
          <w:szCs w:val="20"/>
        </w:rPr>
        <w:t xml:space="preserve">La prevención terciaria incluye medidas para controlar la situación </w:t>
      </w:r>
      <w:proofErr w:type="spellStart"/>
      <w:r w:rsidRPr="0001423B">
        <w:rPr>
          <w:color w:val="FFFFFF" w:themeColor="background1"/>
          <w:sz w:val="20"/>
          <w:szCs w:val="20"/>
        </w:rPr>
        <w:t>victimizante</w:t>
      </w:r>
      <w:proofErr w:type="spellEnd"/>
      <w:r w:rsidRPr="0001423B">
        <w:rPr>
          <w:color w:val="FFFFFF" w:themeColor="background1"/>
          <w:sz w:val="20"/>
          <w:szCs w:val="20"/>
        </w:rPr>
        <w:t xml:space="preserve">, promover acciones que aporten a la consecución de reintegros sostenibles y evitar la reincidencia en el sistema de protección, fortalecer factores protectores que eviten la aparición de nuevas vulneraciones y le permita a niñas, niños y adolescentes desarrollar capacidades para afrontar futuras situaciones de riesgo y a las familias adquirir o activar recursos para la protección de sus integrantes, en especial niñas, niños y </w:t>
      </w:r>
      <w:commentRangeStart w:id="25"/>
      <w:r w:rsidRPr="0001423B">
        <w:rPr>
          <w:color w:val="FFFFFF" w:themeColor="background1"/>
          <w:sz w:val="20"/>
          <w:szCs w:val="20"/>
        </w:rPr>
        <w:t>adolescentes</w:t>
      </w:r>
      <w:commentRangeEnd w:id="25"/>
      <w:r w:rsidR="0001423B">
        <w:rPr>
          <w:rStyle w:val="Refdecomentario"/>
          <w:rFonts w:eastAsia="Arial"/>
          <w:color w:val="auto"/>
        </w:rPr>
        <w:commentReference w:id="25"/>
      </w:r>
      <w:r w:rsidRPr="0001423B">
        <w:rPr>
          <w:color w:val="FFFFFF" w:themeColor="background1"/>
          <w:sz w:val="20"/>
          <w:szCs w:val="20"/>
        </w:rPr>
        <w:t xml:space="preserve">. </w:t>
      </w:r>
    </w:p>
    <w:p w14:paraId="2D201786" w14:textId="77777777" w:rsidR="001263E2" w:rsidRPr="00CC6BB9" w:rsidRDefault="001263E2" w:rsidP="001263E2">
      <w:pPr>
        <w:pStyle w:val="Default"/>
        <w:jc w:val="both"/>
        <w:rPr>
          <w:color w:val="auto"/>
          <w:sz w:val="20"/>
          <w:szCs w:val="20"/>
        </w:rPr>
      </w:pPr>
    </w:p>
    <w:p w14:paraId="1B28A001" w14:textId="77777777" w:rsidR="0001423B" w:rsidRDefault="0001423B" w:rsidP="001263E2">
      <w:pPr>
        <w:pStyle w:val="Default"/>
        <w:jc w:val="both"/>
        <w:rPr>
          <w:color w:val="auto"/>
          <w:sz w:val="20"/>
          <w:szCs w:val="20"/>
        </w:rPr>
      </w:pPr>
    </w:p>
    <w:p w14:paraId="433338BC" w14:textId="0CFA1083" w:rsidR="001263E2" w:rsidRPr="00CC6BB9" w:rsidRDefault="0001423B" w:rsidP="001263E2">
      <w:pPr>
        <w:pStyle w:val="Default"/>
        <w:jc w:val="both"/>
        <w:rPr>
          <w:color w:val="auto"/>
          <w:sz w:val="20"/>
          <w:szCs w:val="20"/>
        </w:rPr>
      </w:pPr>
      <w:r>
        <w:rPr>
          <w:color w:val="auto"/>
          <w:sz w:val="20"/>
          <w:szCs w:val="20"/>
        </w:rPr>
        <w:t>La figura 5</w:t>
      </w:r>
      <w:r w:rsidR="001263E2" w:rsidRPr="00CC6BB9">
        <w:rPr>
          <w:color w:val="auto"/>
          <w:sz w:val="20"/>
          <w:szCs w:val="20"/>
        </w:rPr>
        <w:t xml:space="preserve"> representa a modo de ilustración lo expuesto en los párrafos anteriores. Las familias que se encuentran en un nivel de bajo reconocimiento de sus capacidades o, que, teniendo un nivel de reconocimiento de capacidades medio o alto, enfrentan un alto nivel de riesgo y son las más indicadas para recibir intervenciones focalizadas de fortalecimiento familiar (Segmentos azul oscuro y azul medio). Mientras que las familias con mayor reconocimiento de sus capacidades y niveles de riesgo bajos o moderados pueden ser objeto de intervenciones universales (segmentos azules claros) y no serían objeto de atención de Mi Familia.</w:t>
      </w:r>
    </w:p>
    <w:p w14:paraId="1F1461F6" w14:textId="77777777" w:rsidR="001263E2" w:rsidRPr="00CC6BB9" w:rsidRDefault="001263E2" w:rsidP="001263E2">
      <w:pPr>
        <w:pStyle w:val="Default"/>
        <w:jc w:val="both"/>
        <w:rPr>
          <w:color w:val="auto"/>
          <w:sz w:val="20"/>
          <w:szCs w:val="20"/>
        </w:rPr>
      </w:pPr>
      <w:r w:rsidRPr="00CC6BB9">
        <w:rPr>
          <w:color w:val="auto"/>
          <w:sz w:val="20"/>
          <w:szCs w:val="20"/>
        </w:rPr>
        <w:t xml:space="preserve"> </w:t>
      </w:r>
    </w:p>
    <w:p w14:paraId="2E19E63B" w14:textId="77777777" w:rsidR="00C04CD6" w:rsidRDefault="001263E2" w:rsidP="001263E2">
      <w:pPr>
        <w:pStyle w:val="Default"/>
        <w:jc w:val="both"/>
        <w:rPr>
          <w:color w:val="auto"/>
          <w:sz w:val="20"/>
          <w:szCs w:val="20"/>
        </w:rPr>
      </w:pPr>
      <w:r w:rsidRPr="00CC6BB9">
        <w:rPr>
          <w:color w:val="auto"/>
          <w:sz w:val="20"/>
          <w:szCs w:val="20"/>
        </w:rPr>
        <w:t xml:space="preserve">En ese sentido, la modalidad Mi Familia es una intervención de prevención secundaria y terciaria dirigida a familias con nivel de riesgo medio y alto y con poca apropiación de sus capacidades, y que tiene como objetivo fortalecer las capacidades de las familias para promover el ejercicio de la corresponsabilidad de éstas en la protección integral de niñas, niños y adolescentes, reduciendo así el riesgo de vulneración o amenaza, aminorando sus efectos o previniendo nuevas afectaciones. </w:t>
      </w:r>
    </w:p>
    <w:p w14:paraId="13CCE457" w14:textId="77777777" w:rsidR="00C04CD6" w:rsidRDefault="00C04CD6" w:rsidP="001263E2">
      <w:pPr>
        <w:pStyle w:val="Default"/>
        <w:jc w:val="both"/>
        <w:rPr>
          <w:color w:val="auto"/>
          <w:sz w:val="20"/>
          <w:szCs w:val="20"/>
        </w:rPr>
      </w:pPr>
    </w:p>
    <w:p w14:paraId="6BFECFCA" w14:textId="32A234B5" w:rsidR="001263E2" w:rsidRPr="00CC6BB9" w:rsidRDefault="001263E2" w:rsidP="001263E2">
      <w:pPr>
        <w:pStyle w:val="Default"/>
        <w:jc w:val="both"/>
        <w:rPr>
          <w:color w:val="auto"/>
          <w:sz w:val="20"/>
          <w:szCs w:val="20"/>
        </w:rPr>
      </w:pPr>
      <w:r w:rsidRPr="00CC6BB9">
        <w:rPr>
          <w:color w:val="auto"/>
          <w:sz w:val="20"/>
          <w:szCs w:val="20"/>
        </w:rPr>
        <w:t xml:space="preserve">A continuación, se explicarán los factores de riesgo y las capacidades que se fortalecen en la modalidad. </w:t>
      </w:r>
    </w:p>
    <w:p w14:paraId="1CC373F9" w14:textId="284A7A71" w:rsidR="001263E2" w:rsidRDefault="001263E2" w:rsidP="005D2C1B">
      <w:pPr>
        <w:snapToGrid w:val="0"/>
        <w:spacing w:after="120" w:line="276" w:lineRule="auto"/>
        <w:rPr>
          <w:sz w:val="20"/>
          <w:szCs w:val="20"/>
        </w:rPr>
      </w:pPr>
    </w:p>
    <w:p w14:paraId="01DE154D" w14:textId="20026CF5" w:rsidR="001263E2" w:rsidRPr="001D46AA" w:rsidRDefault="001263E2" w:rsidP="001263E2">
      <w:pPr>
        <w:pStyle w:val="Default"/>
        <w:jc w:val="both"/>
        <w:rPr>
          <w:b/>
          <w:bCs/>
          <w:color w:val="auto"/>
          <w:sz w:val="20"/>
          <w:szCs w:val="20"/>
        </w:rPr>
      </w:pPr>
      <w:r w:rsidRPr="001D46AA">
        <w:rPr>
          <w:b/>
          <w:bCs/>
          <w:color w:val="auto"/>
          <w:sz w:val="20"/>
          <w:szCs w:val="20"/>
        </w:rPr>
        <w:t xml:space="preserve">Factores de riesgo de vulneración de derechos </w:t>
      </w:r>
    </w:p>
    <w:p w14:paraId="3FE3E6B1" w14:textId="77777777" w:rsidR="001263E2" w:rsidRPr="00CC6BB9" w:rsidRDefault="001263E2" w:rsidP="001263E2">
      <w:pPr>
        <w:pStyle w:val="Default"/>
        <w:jc w:val="both"/>
        <w:rPr>
          <w:color w:val="auto"/>
          <w:sz w:val="20"/>
          <w:szCs w:val="20"/>
        </w:rPr>
      </w:pPr>
    </w:p>
    <w:p w14:paraId="2515E53A" w14:textId="36609641" w:rsidR="001263E2" w:rsidRDefault="001263E2" w:rsidP="001263E2">
      <w:pPr>
        <w:pStyle w:val="Default"/>
        <w:jc w:val="both"/>
        <w:rPr>
          <w:color w:val="auto"/>
          <w:sz w:val="20"/>
          <w:szCs w:val="20"/>
        </w:rPr>
      </w:pPr>
      <w:r w:rsidRPr="00CC6BB9">
        <w:rPr>
          <w:color w:val="auto"/>
          <w:sz w:val="20"/>
          <w:szCs w:val="20"/>
        </w:rPr>
        <w:t xml:space="preserve">En el contexto de la protección integral es necesario reconocer los factores de riesgo que aumentan la probabilidad de vulneración de derechos de niñas, niños y adolescentes. A continuación, se describen los principales factores de riesgo y protectores en cada uno de los niveles del modelo </w:t>
      </w:r>
      <w:proofErr w:type="spellStart"/>
      <w:r w:rsidRPr="00CC6BB9">
        <w:rPr>
          <w:color w:val="auto"/>
          <w:sz w:val="20"/>
          <w:szCs w:val="20"/>
        </w:rPr>
        <w:t>ecosistémico</w:t>
      </w:r>
      <w:proofErr w:type="spellEnd"/>
      <w:r w:rsidRPr="00CC6BB9">
        <w:rPr>
          <w:color w:val="auto"/>
          <w:sz w:val="20"/>
          <w:szCs w:val="20"/>
        </w:rPr>
        <w:t xml:space="preserve">, teniendo en cuenta el Informe Europeo de Prevención de Violencias en Contra de niñas, niños y adolescentes (2013). </w:t>
      </w:r>
    </w:p>
    <w:p w14:paraId="4B491700" w14:textId="7B9695D9" w:rsidR="00C04CD6" w:rsidRDefault="00C04CD6" w:rsidP="001263E2">
      <w:pPr>
        <w:pStyle w:val="Default"/>
        <w:jc w:val="both"/>
        <w:rPr>
          <w:color w:val="auto"/>
          <w:sz w:val="20"/>
          <w:szCs w:val="20"/>
        </w:rPr>
      </w:pPr>
    </w:p>
    <w:p w14:paraId="5AFF9699" w14:textId="6C00487F" w:rsidR="00F037B6" w:rsidRDefault="00F037B6" w:rsidP="00B64653">
      <w:pPr>
        <w:pStyle w:val="Default"/>
        <w:numPr>
          <w:ilvl w:val="0"/>
          <w:numId w:val="5"/>
        </w:numPr>
        <w:jc w:val="both"/>
        <w:rPr>
          <w:b/>
          <w:bCs/>
          <w:color w:val="auto"/>
          <w:sz w:val="20"/>
          <w:szCs w:val="20"/>
        </w:rPr>
      </w:pPr>
      <w:r w:rsidRPr="00F037B6">
        <w:rPr>
          <w:b/>
          <w:bCs/>
          <w:color w:val="auto"/>
          <w:sz w:val="20"/>
          <w:szCs w:val="20"/>
        </w:rPr>
        <w:t>Nivel individual</w:t>
      </w:r>
    </w:p>
    <w:p w14:paraId="61EA1F41" w14:textId="77777777" w:rsidR="00F037B6" w:rsidRPr="00F037B6" w:rsidRDefault="00F037B6" w:rsidP="001263E2">
      <w:pPr>
        <w:pStyle w:val="Default"/>
        <w:jc w:val="both"/>
        <w:rPr>
          <w:b/>
          <w:bCs/>
          <w:color w:val="auto"/>
          <w:sz w:val="20"/>
          <w:szCs w:val="20"/>
        </w:rPr>
      </w:pPr>
    </w:p>
    <w:p w14:paraId="122D7EDC" w14:textId="0BB15C61" w:rsidR="00F037B6" w:rsidRDefault="00F037B6" w:rsidP="00F037B6">
      <w:pPr>
        <w:pStyle w:val="Default"/>
        <w:jc w:val="both"/>
        <w:rPr>
          <w:color w:val="auto"/>
          <w:sz w:val="20"/>
          <w:szCs w:val="20"/>
        </w:rPr>
      </w:pPr>
      <w:r w:rsidRPr="00CC6BB9">
        <w:rPr>
          <w:color w:val="auto"/>
          <w:sz w:val="20"/>
          <w:szCs w:val="20"/>
        </w:rPr>
        <w:t xml:space="preserve">Los factores individuales se concentran en las características de los padres, madres y cuidadores de niñas, niños y adolescentes; en ese sentido, la literatura ha encontrado como factores de riesgo: la edad, el estatus laboral, si niñas, niños y adolescentes vive en una familia monoparental, entre otros. </w:t>
      </w:r>
      <w:r>
        <w:rPr>
          <w:color w:val="auto"/>
          <w:sz w:val="20"/>
          <w:szCs w:val="20"/>
        </w:rPr>
        <w:t>Se desarrolla</w:t>
      </w:r>
      <w:r w:rsidR="008738EF">
        <w:rPr>
          <w:color w:val="auto"/>
          <w:sz w:val="20"/>
          <w:szCs w:val="20"/>
        </w:rPr>
        <w:t>n</w:t>
      </w:r>
      <w:r>
        <w:rPr>
          <w:color w:val="auto"/>
          <w:sz w:val="20"/>
          <w:szCs w:val="20"/>
        </w:rPr>
        <w:t xml:space="preserve"> algunos de estos:</w:t>
      </w:r>
    </w:p>
    <w:p w14:paraId="5AFA01EB" w14:textId="442872B5" w:rsidR="00F037B6" w:rsidRDefault="00F037B6" w:rsidP="00F037B6">
      <w:pPr>
        <w:pStyle w:val="Default"/>
        <w:jc w:val="both"/>
        <w:rPr>
          <w:color w:val="auto"/>
          <w:sz w:val="20"/>
          <w:szCs w:val="20"/>
        </w:rPr>
      </w:pPr>
    </w:p>
    <w:tbl>
      <w:tblPr>
        <w:tblStyle w:val="Tablaconcuadrcula"/>
        <w:tblW w:w="0" w:type="auto"/>
        <w:tblLook w:val="04A0" w:firstRow="1" w:lastRow="0" w:firstColumn="1" w:lastColumn="0" w:noHBand="0" w:noVBand="1"/>
      </w:tblPr>
      <w:tblGrid>
        <w:gridCol w:w="8828"/>
      </w:tblGrid>
      <w:tr w:rsidR="00F037B6" w14:paraId="3513BE32" w14:textId="77777777" w:rsidTr="00216B9D">
        <w:trPr>
          <w:trHeight w:val="577"/>
        </w:trPr>
        <w:tc>
          <w:tcPr>
            <w:tcW w:w="8828" w:type="dxa"/>
            <w:shd w:val="clear" w:color="auto" w:fill="ED7D31" w:themeFill="accent2"/>
            <w:vAlign w:val="center"/>
          </w:tcPr>
          <w:p w14:paraId="28C1FD00" w14:textId="2991F781" w:rsidR="00F037B6" w:rsidRPr="00CC0D4F" w:rsidRDefault="00F037B6" w:rsidP="00216B9D">
            <w:pPr>
              <w:snapToGrid w:val="0"/>
              <w:spacing w:after="120" w:line="276" w:lineRule="auto"/>
              <w:jc w:val="center"/>
              <w:rPr>
                <w:b/>
                <w:bCs/>
                <w:sz w:val="20"/>
                <w:szCs w:val="20"/>
              </w:rPr>
            </w:pPr>
            <w:r w:rsidRPr="00CC0D4F">
              <w:rPr>
                <w:b/>
                <w:bCs/>
                <w:color w:val="FFFFFF" w:themeColor="background1"/>
                <w:sz w:val="20"/>
                <w:szCs w:val="20"/>
              </w:rPr>
              <w:t>CF01_</w:t>
            </w:r>
            <w:r>
              <w:rPr>
                <w:b/>
                <w:bCs/>
                <w:color w:val="FFFFFF" w:themeColor="background1"/>
                <w:sz w:val="20"/>
                <w:szCs w:val="20"/>
              </w:rPr>
              <w:t>3</w:t>
            </w:r>
            <w:r w:rsidRPr="00CC0D4F">
              <w:rPr>
                <w:b/>
                <w:bCs/>
                <w:color w:val="FFFFFF" w:themeColor="background1"/>
                <w:sz w:val="20"/>
                <w:szCs w:val="20"/>
              </w:rPr>
              <w:t>_</w:t>
            </w:r>
            <w:r>
              <w:rPr>
                <w:b/>
                <w:bCs/>
                <w:color w:val="FFFFFF" w:themeColor="background1"/>
                <w:sz w:val="20"/>
                <w:szCs w:val="20"/>
              </w:rPr>
              <w:t>2_pasos_verticales _</w:t>
            </w:r>
            <w:commentRangeStart w:id="26"/>
            <w:commentRangeEnd w:id="26"/>
            <w:r>
              <w:rPr>
                <w:rStyle w:val="Refdecomentario"/>
              </w:rPr>
              <w:commentReference w:id="26"/>
            </w:r>
            <w:r>
              <w:rPr>
                <w:b/>
                <w:bCs/>
                <w:color w:val="FFFFFF" w:themeColor="background1"/>
                <w:sz w:val="20"/>
                <w:szCs w:val="20"/>
              </w:rPr>
              <w:t>factores de riesgo</w:t>
            </w:r>
          </w:p>
        </w:tc>
      </w:tr>
    </w:tbl>
    <w:p w14:paraId="5EC55787" w14:textId="77777777" w:rsidR="00F037B6" w:rsidRPr="00CC6BB9" w:rsidRDefault="00F037B6" w:rsidP="00F037B6">
      <w:pPr>
        <w:pStyle w:val="Default"/>
        <w:jc w:val="both"/>
        <w:rPr>
          <w:color w:val="auto"/>
          <w:sz w:val="20"/>
          <w:szCs w:val="20"/>
        </w:rPr>
      </w:pPr>
    </w:p>
    <w:p w14:paraId="60603B0A" w14:textId="77777777" w:rsidR="00F037B6" w:rsidRPr="00CC6BB9" w:rsidRDefault="00F037B6" w:rsidP="00F037B6">
      <w:pPr>
        <w:pStyle w:val="Default"/>
        <w:jc w:val="both"/>
        <w:rPr>
          <w:color w:val="auto"/>
          <w:sz w:val="20"/>
          <w:szCs w:val="20"/>
        </w:rPr>
      </w:pPr>
      <w:r w:rsidRPr="00CC6BB9">
        <w:rPr>
          <w:color w:val="auto"/>
          <w:sz w:val="20"/>
          <w:szCs w:val="20"/>
        </w:rPr>
        <w:t xml:space="preserve">Aun cuando los estudios se concentran en las características de los padres o los cuidadores, el Informe Europeo de Prevención de Violencias en Contra de niñas, niños y adolescentes (2013) encuentra que los niños tienen un mayor riesgo de sufrir de violencia física mientras que las niñas enfrentan mayores riesgos de violencia sexual; además, niñas, niños y adolescentes que presentan problemas de conducta se encuentran en un mayor el riesgo de ser víctimas de violencia física (WHO, 2013). </w:t>
      </w:r>
    </w:p>
    <w:p w14:paraId="66C5E5EB" w14:textId="77777777" w:rsidR="00F037B6" w:rsidRPr="00CC6BB9" w:rsidRDefault="00F037B6" w:rsidP="00F037B6">
      <w:pPr>
        <w:pStyle w:val="Default"/>
        <w:jc w:val="both"/>
        <w:rPr>
          <w:color w:val="auto"/>
          <w:sz w:val="20"/>
          <w:szCs w:val="20"/>
        </w:rPr>
      </w:pPr>
    </w:p>
    <w:p w14:paraId="511248CE" w14:textId="77777777" w:rsidR="00F037B6" w:rsidRPr="0020312D" w:rsidRDefault="00F037B6" w:rsidP="0020312D">
      <w:pPr>
        <w:pStyle w:val="Default"/>
        <w:shd w:val="clear" w:color="auto" w:fill="7030A0"/>
        <w:jc w:val="both"/>
        <w:rPr>
          <w:color w:val="FFFFFF" w:themeColor="background1"/>
          <w:sz w:val="20"/>
          <w:szCs w:val="20"/>
        </w:rPr>
      </w:pPr>
      <w:r w:rsidRPr="0020312D">
        <w:rPr>
          <w:color w:val="FFFFFF" w:themeColor="background1"/>
          <w:sz w:val="20"/>
          <w:szCs w:val="20"/>
        </w:rPr>
        <w:t xml:space="preserve">De otro lado, la evidencia muestra que fortalecer la resiliencia de niñas, niños y adolescentes con el fin de mejorar su capacidad de respuesta frente a situaciones adversas, constituye un factor protector a nivel individual (Buchanan, 2014); asimismo, fortalecer la resiliencia de los padres con el fin de evitar que se generen frustraciones o estrés, constituye un factor que podría disminuir el riesgo de negligencia o violencia física en contra de niñas, niños y adolescentes (WHO, </w:t>
      </w:r>
      <w:commentRangeStart w:id="27"/>
      <w:r w:rsidRPr="0020312D">
        <w:rPr>
          <w:color w:val="FFFFFF" w:themeColor="background1"/>
          <w:sz w:val="20"/>
          <w:szCs w:val="20"/>
        </w:rPr>
        <w:t>2013</w:t>
      </w:r>
      <w:commentRangeEnd w:id="27"/>
      <w:r w:rsidR="0020312D">
        <w:rPr>
          <w:rStyle w:val="Refdecomentario"/>
          <w:rFonts w:eastAsia="Arial"/>
          <w:color w:val="auto"/>
        </w:rPr>
        <w:commentReference w:id="27"/>
      </w:r>
      <w:r w:rsidRPr="0020312D">
        <w:rPr>
          <w:color w:val="FFFFFF" w:themeColor="background1"/>
          <w:sz w:val="20"/>
          <w:szCs w:val="20"/>
        </w:rPr>
        <w:t xml:space="preserve">). </w:t>
      </w:r>
    </w:p>
    <w:p w14:paraId="12577D3D" w14:textId="2A213E4C" w:rsidR="00F037B6" w:rsidRDefault="00F037B6" w:rsidP="001263E2">
      <w:pPr>
        <w:pStyle w:val="Default"/>
        <w:jc w:val="both"/>
        <w:rPr>
          <w:color w:val="auto"/>
          <w:sz w:val="20"/>
          <w:szCs w:val="20"/>
        </w:rPr>
      </w:pPr>
    </w:p>
    <w:p w14:paraId="585FC4DF" w14:textId="6D1081FD" w:rsidR="00F037B6" w:rsidRDefault="00F037B6" w:rsidP="001263E2">
      <w:pPr>
        <w:pStyle w:val="Default"/>
        <w:jc w:val="both"/>
        <w:rPr>
          <w:color w:val="auto"/>
          <w:sz w:val="20"/>
          <w:szCs w:val="20"/>
        </w:rPr>
      </w:pPr>
    </w:p>
    <w:p w14:paraId="2D57C517" w14:textId="1D3586A2" w:rsidR="00F037B6" w:rsidRPr="00B64653" w:rsidRDefault="00B64653" w:rsidP="00B64653">
      <w:pPr>
        <w:pStyle w:val="Default"/>
        <w:numPr>
          <w:ilvl w:val="0"/>
          <w:numId w:val="5"/>
        </w:numPr>
        <w:jc w:val="both"/>
        <w:rPr>
          <w:b/>
          <w:bCs/>
          <w:color w:val="auto"/>
          <w:sz w:val="20"/>
          <w:szCs w:val="20"/>
        </w:rPr>
      </w:pPr>
      <w:r w:rsidRPr="00B64653">
        <w:rPr>
          <w:b/>
          <w:bCs/>
          <w:color w:val="auto"/>
          <w:sz w:val="20"/>
          <w:szCs w:val="20"/>
        </w:rPr>
        <w:t>Nivel familiar</w:t>
      </w:r>
    </w:p>
    <w:p w14:paraId="297AC6D3" w14:textId="662A5B8D" w:rsidR="00B64653" w:rsidRDefault="00B64653" w:rsidP="001263E2">
      <w:pPr>
        <w:pStyle w:val="Default"/>
        <w:jc w:val="both"/>
        <w:rPr>
          <w:color w:val="auto"/>
          <w:sz w:val="20"/>
          <w:szCs w:val="20"/>
        </w:rPr>
      </w:pPr>
    </w:p>
    <w:p w14:paraId="398455E0" w14:textId="77777777" w:rsidR="00B64653" w:rsidRPr="00CC6BB9" w:rsidRDefault="00B64653" w:rsidP="00B64653">
      <w:pPr>
        <w:pStyle w:val="Default"/>
        <w:jc w:val="both"/>
        <w:rPr>
          <w:color w:val="auto"/>
          <w:sz w:val="20"/>
          <w:szCs w:val="20"/>
        </w:rPr>
      </w:pPr>
      <w:r w:rsidRPr="00CC6BB9">
        <w:rPr>
          <w:color w:val="auto"/>
          <w:sz w:val="20"/>
          <w:szCs w:val="20"/>
        </w:rPr>
        <w:t xml:space="preserve">Los factores de riesgo en este nivel se enfocan en el limitado desarrollo de habilidades parentales (padres, madres, cuidadores/ras u otros integrantes de la familia con tendencia a la impaciencia, fácilmente irritables o que dedican poca atención y tiempo a sus hijos), inadecuada cohesión familiar, violencia doméstica, embarazos no deseados o no vivir con los padres biológicos, los cuales pueden aumentar los riesgos de que niñas, niños y adolescentes sean víctimas de vulneración de derechos (WHO, 2013). </w:t>
      </w:r>
    </w:p>
    <w:p w14:paraId="24DF4E77" w14:textId="77777777" w:rsidR="00B64653" w:rsidRPr="00CC6BB9" w:rsidRDefault="00B64653" w:rsidP="00B64653">
      <w:pPr>
        <w:pStyle w:val="Default"/>
        <w:jc w:val="both"/>
        <w:rPr>
          <w:color w:val="auto"/>
          <w:sz w:val="20"/>
          <w:szCs w:val="20"/>
        </w:rPr>
      </w:pPr>
    </w:p>
    <w:tbl>
      <w:tblPr>
        <w:tblStyle w:val="Tablaconcuadrcula"/>
        <w:tblW w:w="0" w:type="auto"/>
        <w:tblLook w:val="04A0" w:firstRow="1" w:lastRow="0" w:firstColumn="1" w:lastColumn="0" w:noHBand="0" w:noVBand="1"/>
      </w:tblPr>
      <w:tblGrid>
        <w:gridCol w:w="3823"/>
        <w:gridCol w:w="5005"/>
      </w:tblGrid>
      <w:tr w:rsidR="00FE6CF0" w14:paraId="7A82E7FB" w14:textId="77777777" w:rsidTr="00FE6CF0">
        <w:tc>
          <w:tcPr>
            <w:tcW w:w="3823" w:type="dxa"/>
          </w:tcPr>
          <w:commentRangeStart w:id="28"/>
          <w:p w14:paraId="193E20A0" w14:textId="4C6E063D" w:rsidR="00FE6CF0" w:rsidRPr="00FE6CF0" w:rsidRDefault="00FE6CF0" w:rsidP="00FE6CF0">
            <w:r>
              <w:fldChar w:fldCharType="begin"/>
            </w:r>
            <w:r>
              <w:instrText xml:space="preserve"> INCLUDEPICTURE "https://as1.ftcdn.net/v2/jpg/04/22/23/70/1000_F_422237060_ifS94xuKMeMhfkSyOOzBX8lAH1pxUvh3.jpg" \* MERGEFORMATINET </w:instrText>
            </w:r>
            <w:r>
              <w:fldChar w:fldCharType="separate"/>
            </w:r>
            <w:r>
              <w:rPr>
                <w:noProof/>
              </w:rPr>
              <w:drawing>
                <wp:inline distT="0" distB="0" distL="0" distR="0" wp14:anchorId="498A6A30" wp14:editId="08FF7D13">
                  <wp:extent cx="2281028" cy="1517072"/>
                  <wp:effectExtent l="0" t="0" r="5080" b="0"/>
                  <wp:docPr id="4" name="Imagen 4" descr="Verzweifeltes Kind zum Thema Traurigkeit im Lockdown, Mobbing oder familiäre Probl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zweifeltes Kind zum Thema Traurigkeit im Lockdown, Mobbing oder familiäre Proble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3192" cy="1531813"/>
                          </a:xfrm>
                          <a:prstGeom prst="rect">
                            <a:avLst/>
                          </a:prstGeom>
                          <a:noFill/>
                          <a:ln>
                            <a:noFill/>
                          </a:ln>
                        </pic:spPr>
                      </pic:pic>
                    </a:graphicData>
                  </a:graphic>
                </wp:inline>
              </w:drawing>
            </w:r>
            <w:r>
              <w:fldChar w:fldCharType="end"/>
            </w:r>
            <w:commentRangeEnd w:id="28"/>
            <w:r>
              <w:rPr>
                <w:rStyle w:val="Refdecomentario"/>
              </w:rPr>
              <w:commentReference w:id="28"/>
            </w:r>
          </w:p>
        </w:tc>
        <w:tc>
          <w:tcPr>
            <w:tcW w:w="5005" w:type="dxa"/>
            <w:shd w:val="clear" w:color="auto" w:fill="DEEAF6" w:themeFill="accent5" w:themeFillTint="33"/>
          </w:tcPr>
          <w:p w14:paraId="7F765AB6" w14:textId="2F9F22C3" w:rsidR="00FE6CF0" w:rsidRDefault="00FE6CF0" w:rsidP="00B64653">
            <w:pPr>
              <w:pStyle w:val="Default"/>
              <w:jc w:val="both"/>
              <w:rPr>
                <w:color w:val="auto"/>
                <w:sz w:val="20"/>
                <w:szCs w:val="20"/>
              </w:rPr>
            </w:pPr>
            <w:r w:rsidRPr="00CC6BB9">
              <w:rPr>
                <w:color w:val="auto"/>
                <w:sz w:val="20"/>
                <w:szCs w:val="20"/>
              </w:rPr>
              <w:t>Adicionalmente, la investigación empírica ha demostrado que la aprobación del castigo corporal como una forma de educación, aumenta la probabilidad de incurrir en una disciplina severa o en la violencia física (WHO, 2013). De igual forma, bajos niveles de monitoreo de los padres y precarias relaciones entre los miembros de la familia pueden contribuir a problemas de comportamiento en los adolescentes y conducir a formas tempranas de delincuencia (</w:t>
            </w:r>
            <w:proofErr w:type="spellStart"/>
            <w:r w:rsidRPr="00CC6BB9">
              <w:rPr>
                <w:color w:val="auto"/>
                <w:sz w:val="20"/>
                <w:szCs w:val="20"/>
              </w:rPr>
              <w:t>Abdullah</w:t>
            </w:r>
            <w:proofErr w:type="spellEnd"/>
            <w:r w:rsidRPr="00CC6BB9">
              <w:rPr>
                <w:color w:val="auto"/>
                <w:sz w:val="20"/>
                <w:szCs w:val="20"/>
              </w:rPr>
              <w:t xml:space="preserve"> &amp; </w:t>
            </w:r>
            <w:proofErr w:type="spellStart"/>
            <w:r w:rsidRPr="00CC6BB9">
              <w:rPr>
                <w:color w:val="auto"/>
                <w:sz w:val="20"/>
                <w:szCs w:val="20"/>
              </w:rPr>
              <w:t>Adzrieman</w:t>
            </w:r>
            <w:proofErr w:type="spellEnd"/>
            <w:r w:rsidRPr="00CC6BB9">
              <w:rPr>
                <w:color w:val="auto"/>
                <w:sz w:val="20"/>
                <w:szCs w:val="20"/>
              </w:rPr>
              <w:t xml:space="preserve">, 2015). </w:t>
            </w:r>
          </w:p>
        </w:tc>
      </w:tr>
    </w:tbl>
    <w:p w14:paraId="26CCDA09" w14:textId="77777777" w:rsidR="00FE6CF0" w:rsidRDefault="00FE6CF0" w:rsidP="00B64653">
      <w:pPr>
        <w:pStyle w:val="Default"/>
        <w:jc w:val="both"/>
        <w:rPr>
          <w:color w:val="auto"/>
          <w:sz w:val="20"/>
          <w:szCs w:val="20"/>
        </w:rPr>
      </w:pPr>
    </w:p>
    <w:p w14:paraId="00B567C8" w14:textId="77777777" w:rsidR="00B64653" w:rsidRPr="00CC6BB9" w:rsidRDefault="00B64653" w:rsidP="00B64653">
      <w:pPr>
        <w:pStyle w:val="Default"/>
        <w:jc w:val="both"/>
        <w:rPr>
          <w:color w:val="auto"/>
          <w:sz w:val="20"/>
          <w:szCs w:val="20"/>
        </w:rPr>
      </w:pPr>
    </w:p>
    <w:p w14:paraId="1EDED735" w14:textId="3F7B8BBA" w:rsidR="00FE6CF0" w:rsidRDefault="00B64653" w:rsidP="00B64653">
      <w:pPr>
        <w:pStyle w:val="Default"/>
        <w:jc w:val="both"/>
        <w:rPr>
          <w:color w:val="auto"/>
          <w:sz w:val="20"/>
          <w:szCs w:val="20"/>
        </w:rPr>
      </w:pPr>
      <w:r w:rsidRPr="00CC6BB9">
        <w:rPr>
          <w:color w:val="auto"/>
          <w:sz w:val="20"/>
          <w:szCs w:val="20"/>
        </w:rPr>
        <w:t xml:space="preserve">Por otro lado, la familia es uno de los agentes más poderosos en la vida de niñas, niños y adolescentes y uno de los entornos protectores más importantes con efecto de largo plazo (Buchanan, 2014). Diversos estudios han destacado la participación de los padres como actores fundamentales en el desarrollo del niño o niña. </w:t>
      </w:r>
      <w:r w:rsidR="00FE6CF0">
        <w:rPr>
          <w:color w:val="auto"/>
          <w:sz w:val="20"/>
          <w:szCs w:val="20"/>
        </w:rPr>
        <w:t xml:space="preserve">Algunos de estos componentes </w:t>
      </w:r>
      <w:r w:rsidR="00336219">
        <w:rPr>
          <w:color w:val="auto"/>
          <w:sz w:val="20"/>
          <w:szCs w:val="20"/>
        </w:rPr>
        <w:t xml:space="preserve">de acuerdo con WHO (2013), son </w:t>
      </w:r>
      <w:r w:rsidR="00FE6CF0">
        <w:rPr>
          <w:color w:val="auto"/>
          <w:sz w:val="20"/>
          <w:szCs w:val="20"/>
        </w:rPr>
        <w:t>:</w:t>
      </w:r>
    </w:p>
    <w:p w14:paraId="319FB7E8" w14:textId="575F10A7" w:rsidR="00FE6CF0" w:rsidRDefault="00FE6CF0" w:rsidP="00B64653">
      <w:pPr>
        <w:pStyle w:val="Default"/>
        <w:jc w:val="both"/>
        <w:rPr>
          <w:color w:val="auto"/>
          <w:sz w:val="20"/>
          <w:szCs w:val="20"/>
        </w:rPr>
      </w:pPr>
    </w:p>
    <w:tbl>
      <w:tblPr>
        <w:tblStyle w:val="Tablaconcuadrcula"/>
        <w:tblW w:w="0" w:type="auto"/>
        <w:tblLook w:val="04A0" w:firstRow="1" w:lastRow="0" w:firstColumn="1" w:lastColumn="0" w:noHBand="0" w:noVBand="1"/>
      </w:tblPr>
      <w:tblGrid>
        <w:gridCol w:w="8828"/>
      </w:tblGrid>
      <w:tr w:rsidR="00FE6CF0" w14:paraId="04E32E3B" w14:textId="77777777" w:rsidTr="00216B9D">
        <w:trPr>
          <w:trHeight w:val="577"/>
        </w:trPr>
        <w:tc>
          <w:tcPr>
            <w:tcW w:w="8828" w:type="dxa"/>
            <w:shd w:val="clear" w:color="auto" w:fill="ED7D31" w:themeFill="accent2"/>
            <w:vAlign w:val="center"/>
          </w:tcPr>
          <w:p w14:paraId="368419EB" w14:textId="7D5B931E" w:rsidR="00FE6CF0" w:rsidRPr="00CC0D4F" w:rsidRDefault="00FE6CF0" w:rsidP="00216B9D">
            <w:pPr>
              <w:snapToGrid w:val="0"/>
              <w:spacing w:after="120" w:line="276" w:lineRule="auto"/>
              <w:jc w:val="center"/>
              <w:rPr>
                <w:b/>
                <w:bCs/>
                <w:sz w:val="20"/>
                <w:szCs w:val="20"/>
              </w:rPr>
            </w:pPr>
            <w:r w:rsidRPr="00CC0D4F">
              <w:rPr>
                <w:b/>
                <w:bCs/>
                <w:color w:val="FFFFFF" w:themeColor="background1"/>
                <w:sz w:val="20"/>
                <w:szCs w:val="20"/>
              </w:rPr>
              <w:t>CF01_</w:t>
            </w:r>
            <w:r>
              <w:rPr>
                <w:b/>
                <w:bCs/>
                <w:color w:val="FFFFFF" w:themeColor="background1"/>
                <w:sz w:val="20"/>
                <w:szCs w:val="20"/>
              </w:rPr>
              <w:t>3</w:t>
            </w:r>
            <w:r w:rsidRPr="00CC0D4F">
              <w:rPr>
                <w:b/>
                <w:bCs/>
                <w:color w:val="FFFFFF" w:themeColor="background1"/>
                <w:sz w:val="20"/>
                <w:szCs w:val="20"/>
              </w:rPr>
              <w:t>_</w:t>
            </w:r>
            <w:r>
              <w:rPr>
                <w:b/>
                <w:bCs/>
                <w:color w:val="FFFFFF" w:themeColor="background1"/>
                <w:sz w:val="20"/>
                <w:szCs w:val="20"/>
              </w:rPr>
              <w:t>2_infografía _</w:t>
            </w:r>
            <w:commentRangeStart w:id="29"/>
            <w:commentRangeEnd w:id="29"/>
            <w:r>
              <w:rPr>
                <w:rStyle w:val="Refdecomentario"/>
              </w:rPr>
              <w:commentReference w:id="29"/>
            </w:r>
            <w:r>
              <w:rPr>
                <w:b/>
                <w:bCs/>
                <w:color w:val="FFFFFF" w:themeColor="background1"/>
                <w:sz w:val="20"/>
                <w:szCs w:val="20"/>
              </w:rPr>
              <w:t>componentes positivos</w:t>
            </w:r>
          </w:p>
        </w:tc>
      </w:tr>
    </w:tbl>
    <w:p w14:paraId="2384E5AC" w14:textId="77777777" w:rsidR="00B64653" w:rsidRPr="00CC6BB9" w:rsidRDefault="00B64653" w:rsidP="00B64653">
      <w:pPr>
        <w:pStyle w:val="Default"/>
        <w:jc w:val="both"/>
        <w:rPr>
          <w:color w:val="auto"/>
          <w:sz w:val="20"/>
          <w:szCs w:val="20"/>
        </w:rPr>
      </w:pPr>
    </w:p>
    <w:tbl>
      <w:tblPr>
        <w:tblStyle w:val="Tablaconcuadrcula"/>
        <w:tblW w:w="0" w:type="auto"/>
        <w:tblLook w:val="04A0" w:firstRow="1" w:lastRow="0" w:firstColumn="1" w:lastColumn="0" w:noHBand="0" w:noVBand="1"/>
      </w:tblPr>
      <w:tblGrid>
        <w:gridCol w:w="3823"/>
        <w:gridCol w:w="5005"/>
      </w:tblGrid>
      <w:tr w:rsidR="00FE6CF0" w14:paraId="36D7097C" w14:textId="77777777" w:rsidTr="00216B9D">
        <w:tc>
          <w:tcPr>
            <w:tcW w:w="3823" w:type="dxa"/>
          </w:tcPr>
          <w:p w14:paraId="4CC8A9D8" w14:textId="0BE316CA" w:rsidR="00FE6CF0" w:rsidRPr="00FE6CF0" w:rsidRDefault="00FE6CF0" w:rsidP="00216B9D">
            <w:commentRangeStart w:id="30"/>
            <w:commentRangeEnd w:id="30"/>
            <w:r>
              <w:rPr>
                <w:rStyle w:val="Refdecomentario"/>
              </w:rPr>
              <w:commentReference w:id="30"/>
            </w:r>
            <w:r>
              <w:t xml:space="preserve"> </w:t>
            </w:r>
            <w:r>
              <w:fldChar w:fldCharType="begin"/>
            </w:r>
            <w:r>
              <w:instrText xml:space="preserve"> INCLUDEPICTURE "https://as2.ftcdn.net/v2/jpg/04/99/18/01/1000_F_499180187_VOHwjZvmJfES5UYRoYkY1GEYn6JHh1Te.jpg" \* MERGEFORMATINET </w:instrText>
            </w:r>
            <w:r>
              <w:fldChar w:fldCharType="separate"/>
            </w:r>
            <w:r>
              <w:rPr>
                <w:noProof/>
              </w:rPr>
              <w:drawing>
                <wp:inline distT="0" distB="0" distL="0" distR="0" wp14:anchorId="2756814D" wp14:editId="54CB5A35">
                  <wp:extent cx="2239356" cy="1375590"/>
                  <wp:effectExtent l="0" t="0" r="0" b="0"/>
                  <wp:docPr id="6" name="Imagen 6" descr="A female psychologist works with an adult boy with autism in the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female psychologist works with an adult boy with autism in the off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3895" cy="1396807"/>
                          </a:xfrm>
                          <a:prstGeom prst="rect">
                            <a:avLst/>
                          </a:prstGeom>
                          <a:noFill/>
                          <a:ln>
                            <a:noFill/>
                          </a:ln>
                        </pic:spPr>
                      </pic:pic>
                    </a:graphicData>
                  </a:graphic>
                </wp:inline>
              </w:drawing>
            </w:r>
            <w:r>
              <w:fldChar w:fldCharType="end"/>
            </w:r>
          </w:p>
        </w:tc>
        <w:tc>
          <w:tcPr>
            <w:tcW w:w="5005" w:type="dxa"/>
            <w:shd w:val="clear" w:color="auto" w:fill="DEEAF6" w:themeFill="accent5" w:themeFillTint="33"/>
          </w:tcPr>
          <w:p w14:paraId="4928A1E1" w14:textId="59AA1190" w:rsidR="00FE6CF0" w:rsidRDefault="00FE6CF0" w:rsidP="00216B9D">
            <w:pPr>
              <w:pStyle w:val="Default"/>
              <w:jc w:val="both"/>
              <w:rPr>
                <w:color w:val="auto"/>
                <w:sz w:val="20"/>
                <w:szCs w:val="20"/>
              </w:rPr>
            </w:pPr>
            <w:r w:rsidRPr="00CC6BB9">
              <w:rPr>
                <w:color w:val="auto"/>
                <w:sz w:val="20"/>
                <w:szCs w:val="20"/>
              </w:rPr>
              <w:t>De otro lado, la presencia de una persona con discapacidad en las familias se reconoce como una condición que aumenta los factores de riesgos de vulneración de derechos, estos factores adicionales surgen debido a la discriminación y exclusión histórica que enfrentan las personas con discapacidad en la sociedad, lo que hace que las barreras de acceso a los bienes y servicios sociales y comunitarios para las personas con discapacidad limiten la red de apoyo de estas familias.</w:t>
            </w:r>
          </w:p>
        </w:tc>
      </w:tr>
    </w:tbl>
    <w:p w14:paraId="0A868A4C" w14:textId="77777777" w:rsidR="00FE6CF0" w:rsidRDefault="00FE6CF0" w:rsidP="00B64653">
      <w:pPr>
        <w:pStyle w:val="Default"/>
        <w:jc w:val="both"/>
        <w:rPr>
          <w:color w:val="auto"/>
          <w:sz w:val="20"/>
          <w:szCs w:val="20"/>
        </w:rPr>
      </w:pPr>
    </w:p>
    <w:p w14:paraId="0E477A78" w14:textId="77777777" w:rsidR="00B64653" w:rsidRPr="00CC6BB9" w:rsidRDefault="00B64653" w:rsidP="00B64653">
      <w:pPr>
        <w:pStyle w:val="Default"/>
        <w:jc w:val="both"/>
        <w:rPr>
          <w:color w:val="auto"/>
          <w:sz w:val="20"/>
          <w:szCs w:val="20"/>
        </w:rPr>
      </w:pPr>
    </w:p>
    <w:p w14:paraId="6731F3E1" w14:textId="77777777" w:rsidR="00B64653" w:rsidRPr="00FE6CF0" w:rsidRDefault="00B64653" w:rsidP="00FE6CF0">
      <w:pPr>
        <w:pStyle w:val="Default"/>
        <w:shd w:val="clear" w:color="auto" w:fill="7030A0"/>
        <w:jc w:val="both"/>
        <w:rPr>
          <w:color w:val="FFFFFF" w:themeColor="background1"/>
          <w:sz w:val="20"/>
          <w:szCs w:val="20"/>
        </w:rPr>
      </w:pPr>
      <w:r w:rsidRPr="00FE6CF0">
        <w:rPr>
          <w:color w:val="FFFFFF" w:themeColor="background1"/>
          <w:sz w:val="20"/>
          <w:szCs w:val="20"/>
        </w:rPr>
        <w:t xml:space="preserve">Por los motivos expuestos anteriormente, se hace necesario realizar un acompañamiento psicosocial que permita contribuir a la prevención de riesgos y vulneraciones y a la promoción de factores protectores, potenciando los recursos y capacidades de las familias alrededor de las necesidades de cuidado a lo largo del curso de vida, el autocuidado, la regulación emocional, la comunicación asertiva, el establecimiento de límites de manera respetuosa y libre de violencias, las relaciones democráticas al interior de las familias y los vínculos de cuidado mutuo, entre otros. </w:t>
      </w:r>
    </w:p>
    <w:p w14:paraId="02071455" w14:textId="77777777" w:rsidR="00B64653" w:rsidRDefault="00B64653" w:rsidP="001263E2">
      <w:pPr>
        <w:pStyle w:val="Default"/>
        <w:jc w:val="both"/>
        <w:rPr>
          <w:color w:val="auto"/>
          <w:sz w:val="20"/>
          <w:szCs w:val="20"/>
        </w:rPr>
      </w:pPr>
    </w:p>
    <w:p w14:paraId="3AEBD613" w14:textId="17C4D63B" w:rsidR="0020312D" w:rsidRPr="00AF449D" w:rsidRDefault="00AF449D" w:rsidP="001263E2">
      <w:pPr>
        <w:pStyle w:val="Default"/>
        <w:jc w:val="both"/>
        <w:rPr>
          <w:b/>
          <w:bCs/>
          <w:color w:val="auto"/>
          <w:sz w:val="20"/>
          <w:szCs w:val="20"/>
        </w:rPr>
      </w:pPr>
      <w:r w:rsidRPr="00AF449D">
        <w:rPr>
          <w:b/>
          <w:bCs/>
          <w:color w:val="auto"/>
          <w:sz w:val="20"/>
          <w:szCs w:val="20"/>
        </w:rPr>
        <w:t>Nivel comunitario y nivel social</w:t>
      </w:r>
    </w:p>
    <w:p w14:paraId="4B80DC94" w14:textId="77777777" w:rsidR="0020312D" w:rsidRDefault="0020312D" w:rsidP="001263E2">
      <w:pPr>
        <w:pStyle w:val="Default"/>
        <w:jc w:val="both"/>
        <w:rPr>
          <w:color w:val="auto"/>
          <w:sz w:val="20"/>
          <w:szCs w:val="20"/>
        </w:rPr>
      </w:pPr>
    </w:p>
    <w:p w14:paraId="3F10F256" w14:textId="4A226193" w:rsidR="00AF449D" w:rsidRPr="00CC6BB9" w:rsidRDefault="00AF449D" w:rsidP="00AF449D">
      <w:pPr>
        <w:pStyle w:val="Default"/>
        <w:jc w:val="both"/>
        <w:rPr>
          <w:color w:val="auto"/>
          <w:sz w:val="20"/>
          <w:szCs w:val="20"/>
        </w:rPr>
      </w:pPr>
      <w:r w:rsidRPr="00CC6BB9">
        <w:rPr>
          <w:color w:val="auto"/>
          <w:sz w:val="20"/>
          <w:szCs w:val="20"/>
        </w:rPr>
        <w:t>El desarrollo de niñas, niños y adolescentes no solo está influenciado por las habilidades parentales y/o familiares, sino que pobres redes de apoyo, así como el contexto económico también los afecta</w:t>
      </w:r>
      <w:r>
        <w:rPr>
          <w:color w:val="auto"/>
          <w:sz w:val="20"/>
          <w:szCs w:val="20"/>
        </w:rPr>
        <w:t>. L</w:t>
      </w:r>
      <w:r w:rsidRPr="00CC6BB9">
        <w:rPr>
          <w:color w:val="auto"/>
          <w:sz w:val="20"/>
          <w:szCs w:val="20"/>
        </w:rPr>
        <w:t>a falta de recursos económicos puede generar estrés o depresión y eso derivar en cuidado negligente o incluso violencia en contra de ellos (WHO, 2013); adicionalmente, tener expendios de droga o de alcohol cerca de la vivienda aumenta la probabilidad de ser víctima de violencia, así como vivir en barrios o en zonas con altas carencias de acceso a servicios públicos, puede afectar de manera directa su desarrollo (WHO, 2013). En este mismo sentido</w:t>
      </w:r>
      <w:r>
        <w:rPr>
          <w:color w:val="auto"/>
          <w:sz w:val="20"/>
          <w:szCs w:val="20"/>
        </w:rPr>
        <w:t>,</w:t>
      </w:r>
      <w:r w:rsidRPr="00CC6BB9">
        <w:rPr>
          <w:color w:val="auto"/>
          <w:sz w:val="20"/>
          <w:szCs w:val="20"/>
        </w:rPr>
        <w:t xml:space="preserve"> UNICEF (2018) afirma: “(…) la pobreza es también un factor de conflicto y la pobreza familiar puede influir en el funcionamiento y estabilidad de la familia, que puede contribuir además a un nivel inferior de salud mental y bienestar” (pág. 13). </w:t>
      </w:r>
    </w:p>
    <w:p w14:paraId="082DB4CC" w14:textId="579D988D" w:rsidR="00AF449D" w:rsidRDefault="00AF449D" w:rsidP="00AF449D">
      <w:pPr>
        <w:pStyle w:val="Default"/>
        <w:jc w:val="both"/>
        <w:rPr>
          <w:color w:val="auto"/>
          <w:sz w:val="20"/>
          <w:szCs w:val="20"/>
        </w:rPr>
      </w:pPr>
    </w:p>
    <w:tbl>
      <w:tblPr>
        <w:tblStyle w:val="Tablaconcuadrcula"/>
        <w:tblW w:w="0" w:type="auto"/>
        <w:tblLook w:val="04A0" w:firstRow="1" w:lastRow="0" w:firstColumn="1" w:lastColumn="0" w:noHBand="0" w:noVBand="1"/>
      </w:tblPr>
      <w:tblGrid>
        <w:gridCol w:w="3114"/>
        <w:gridCol w:w="5714"/>
      </w:tblGrid>
      <w:tr w:rsidR="00AF449D" w14:paraId="2DBCA65C" w14:textId="77777777" w:rsidTr="00AF449D">
        <w:tc>
          <w:tcPr>
            <w:tcW w:w="3114" w:type="dxa"/>
          </w:tcPr>
          <w:commentRangeStart w:id="31"/>
          <w:p w14:paraId="0204526B" w14:textId="7562E3A1" w:rsidR="00AF449D" w:rsidRPr="00827DB5" w:rsidRDefault="00827DB5" w:rsidP="00827DB5">
            <w:r>
              <w:fldChar w:fldCharType="begin"/>
            </w:r>
            <w:r>
              <w:instrText xml:space="preserve"> INCLUDEPICTURE "https://img.freepik.com/foto-gratis/grupo-ninos-africanos-aula_23-2148892513.jpg" \* MERGEFORMATINET </w:instrText>
            </w:r>
            <w:r>
              <w:fldChar w:fldCharType="separate"/>
            </w:r>
            <w:r>
              <w:rPr>
                <w:noProof/>
              </w:rPr>
              <w:drawing>
                <wp:inline distT="0" distB="0" distL="0" distR="0" wp14:anchorId="32EF389D" wp14:editId="0B02617E">
                  <wp:extent cx="1829732" cy="1219200"/>
                  <wp:effectExtent l="0" t="0" r="0" b="0"/>
                  <wp:docPr id="7" name="Imagen 7" descr="Grupo de niños africanos en el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upo de niños africanos en el aul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49527" cy="1232390"/>
                          </a:xfrm>
                          <a:prstGeom prst="rect">
                            <a:avLst/>
                          </a:prstGeom>
                          <a:noFill/>
                          <a:ln>
                            <a:noFill/>
                          </a:ln>
                        </pic:spPr>
                      </pic:pic>
                    </a:graphicData>
                  </a:graphic>
                </wp:inline>
              </w:drawing>
            </w:r>
            <w:r>
              <w:fldChar w:fldCharType="end"/>
            </w:r>
            <w:commentRangeEnd w:id="31"/>
            <w:r>
              <w:rPr>
                <w:rStyle w:val="Refdecomentario"/>
              </w:rPr>
              <w:commentReference w:id="31"/>
            </w:r>
          </w:p>
        </w:tc>
        <w:tc>
          <w:tcPr>
            <w:tcW w:w="5714" w:type="dxa"/>
            <w:shd w:val="clear" w:color="auto" w:fill="DEEAF6" w:themeFill="accent5" w:themeFillTint="33"/>
          </w:tcPr>
          <w:p w14:paraId="7ADA8F69" w14:textId="08E09472" w:rsidR="00AF449D" w:rsidRDefault="00AF449D" w:rsidP="00AF449D">
            <w:pPr>
              <w:pStyle w:val="Default"/>
              <w:jc w:val="both"/>
              <w:rPr>
                <w:color w:val="auto"/>
                <w:sz w:val="20"/>
                <w:szCs w:val="20"/>
              </w:rPr>
            </w:pPr>
            <w:r w:rsidRPr="00CC6BB9">
              <w:rPr>
                <w:color w:val="auto"/>
                <w:sz w:val="20"/>
                <w:szCs w:val="20"/>
              </w:rPr>
              <w:t>Duncan, Brooks-</w:t>
            </w:r>
            <w:proofErr w:type="spellStart"/>
            <w:r w:rsidRPr="00CC6BB9">
              <w:rPr>
                <w:color w:val="auto"/>
                <w:sz w:val="20"/>
                <w:szCs w:val="20"/>
              </w:rPr>
              <w:t>Gunn</w:t>
            </w:r>
            <w:proofErr w:type="spellEnd"/>
            <w:r w:rsidRPr="00CC6BB9">
              <w:rPr>
                <w:color w:val="auto"/>
                <w:sz w:val="20"/>
                <w:szCs w:val="20"/>
              </w:rPr>
              <w:t xml:space="preserve"> y </w:t>
            </w:r>
            <w:proofErr w:type="spellStart"/>
            <w:r w:rsidRPr="00CC6BB9">
              <w:rPr>
                <w:color w:val="auto"/>
                <w:sz w:val="20"/>
                <w:szCs w:val="20"/>
              </w:rPr>
              <w:t>Maritato</w:t>
            </w:r>
            <w:proofErr w:type="spellEnd"/>
            <w:r w:rsidRPr="00CC6BB9">
              <w:rPr>
                <w:color w:val="auto"/>
                <w:sz w:val="20"/>
                <w:szCs w:val="20"/>
              </w:rPr>
              <w:t xml:space="preserve"> (1999) no solo demostraron a partir de un análisis longitudinal del desempeño académico de niñas y niños que los ingresos de las familias están fuertemente relacionados con la habilidad y el desempeño académico, sino que entre más tiempo hayan experimentado situaciones de pobreza económica más bajos son sus resultados académicos, lo cual genera efectos de largo plazo y disminuye aptitudes laborales. </w:t>
            </w:r>
          </w:p>
        </w:tc>
      </w:tr>
    </w:tbl>
    <w:p w14:paraId="53F235D5" w14:textId="77777777" w:rsidR="00AF449D" w:rsidRPr="00CC6BB9" w:rsidRDefault="00AF449D" w:rsidP="00AF449D">
      <w:pPr>
        <w:pStyle w:val="Default"/>
        <w:jc w:val="both"/>
        <w:rPr>
          <w:color w:val="auto"/>
          <w:sz w:val="20"/>
          <w:szCs w:val="20"/>
        </w:rPr>
      </w:pPr>
    </w:p>
    <w:p w14:paraId="78375A63" w14:textId="24061973" w:rsidR="001263E2" w:rsidRDefault="001263E2" w:rsidP="001263E2">
      <w:pPr>
        <w:pStyle w:val="Default"/>
        <w:jc w:val="both"/>
        <w:rPr>
          <w:color w:val="auto"/>
          <w:sz w:val="20"/>
          <w:szCs w:val="20"/>
        </w:rPr>
      </w:pPr>
      <w:r w:rsidRPr="00CC6BB9">
        <w:rPr>
          <w:color w:val="auto"/>
          <w:sz w:val="20"/>
          <w:szCs w:val="20"/>
        </w:rPr>
        <w:t>La tabla que se presenta a continuación muestra de manera resumida los factores de riesgos asociados a cada nivel que aumentan la probabilidad de vulneración o amenaza de derechos de niñas, niños y adolescentes.</w:t>
      </w:r>
    </w:p>
    <w:p w14:paraId="0CC6CFA2" w14:textId="42183053" w:rsidR="00E05054" w:rsidRDefault="00E05054" w:rsidP="001263E2">
      <w:pPr>
        <w:pStyle w:val="Default"/>
        <w:jc w:val="both"/>
        <w:rPr>
          <w:color w:val="auto"/>
          <w:sz w:val="20"/>
          <w:szCs w:val="20"/>
        </w:rPr>
      </w:pPr>
    </w:p>
    <w:p w14:paraId="3502BC04" w14:textId="61840289" w:rsidR="00E05054" w:rsidRPr="00E05054" w:rsidRDefault="00E05054" w:rsidP="001263E2">
      <w:pPr>
        <w:pStyle w:val="Default"/>
        <w:jc w:val="both"/>
        <w:rPr>
          <w:b/>
          <w:bCs/>
          <w:color w:val="auto"/>
          <w:sz w:val="20"/>
          <w:szCs w:val="20"/>
        </w:rPr>
      </w:pPr>
      <w:r w:rsidRPr="00E05054">
        <w:rPr>
          <w:b/>
          <w:bCs/>
          <w:color w:val="auto"/>
          <w:sz w:val="20"/>
          <w:szCs w:val="20"/>
        </w:rPr>
        <w:t>Tabla 1.</w:t>
      </w:r>
    </w:p>
    <w:p w14:paraId="6559B586" w14:textId="096613A2" w:rsidR="00E05054" w:rsidRPr="00E05054" w:rsidRDefault="00E05054" w:rsidP="001263E2">
      <w:pPr>
        <w:pStyle w:val="Default"/>
        <w:jc w:val="both"/>
        <w:rPr>
          <w:i/>
          <w:iCs/>
          <w:color w:val="auto"/>
          <w:sz w:val="20"/>
          <w:szCs w:val="20"/>
        </w:rPr>
      </w:pPr>
      <w:r w:rsidRPr="00E05054">
        <w:rPr>
          <w:i/>
          <w:iCs/>
          <w:color w:val="auto"/>
          <w:sz w:val="20"/>
          <w:szCs w:val="20"/>
        </w:rPr>
        <w:t>Factores de riesgo</w:t>
      </w:r>
    </w:p>
    <w:p w14:paraId="4911678A" w14:textId="6600A5BD" w:rsidR="00E05054" w:rsidRDefault="00E05054" w:rsidP="001263E2">
      <w:pPr>
        <w:pStyle w:val="Default"/>
        <w:jc w:val="both"/>
        <w:rPr>
          <w:color w:val="auto"/>
          <w:sz w:val="20"/>
          <w:szCs w:val="20"/>
        </w:rPr>
      </w:pPr>
    </w:p>
    <w:tbl>
      <w:tblPr>
        <w:tblStyle w:val="Tablaconcuadrcula"/>
        <w:tblW w:w="0" w:type="auto"/>
        <w:tblLook w:val="04A0" w:firstRow="1" w:lastRow="0" w:firstColumn="1" w:lastColumn="0" w:noHBand="0" w:noVBand="1"/>
      </w:tblPr>
      <w:tblGrid>
        <w:gridCol w:w="2942"/>
        <w:gridCol w:w="2943"/>
        <w:gridCol w:w="2943"/>
      </w:tblGrid>
      <w:tr w:rsidR="00E05054" w14:paraId="35544594" w14:textId="77777777" w:rsidTr="00067941">
        <w:tc>
          <w:tcPr>
            <w:tcW w:w="2942" w:type="dxa"/>
            <w:shd w:val="clear" w:color="auto" w:fill="7030A0"/>
          </w:tcPr>
          <w:p w14:paraId="418BD7B2" w14:textId="59196284" w:rsidR="00E05054" w:rsidRPr="00067941" w:rsidRDefault="00E05054" w:rsidP="00AA55AC">
            <w:pPr>
              <w:pStyle w:val="Default"/>
              <w:jc w:val="center"/>
              <w:rPr>
                <w:b/>
                <w:bCs/>
                <w:color w:val="FFFFFF" w:themeColor="background1"/>
                <w:sz w:val="20"/>
                <w:szCs w:val="20"/>
              </w:rPr>
            </w:pPr>
            <w:r w:rsidRPr="00067941">
              <w:rPr>
                <w:b/>
                <w:bCs/>
                <w:color w:val="FFFFFF" w:themeColor="background1"/>
                <w:sz w:val="20"/>
                <w:szCs w:val="20"/>
              </w:rPr>
              <w:t>Individuales</w:t>
            </w:r>
          </w:p>
        </w:tc>
        <w:tc>
          <w:tcPr>
            <w:tcW w:w="2943" w:type="dxa"/>
            <w:shd w:val="clear" w:color="auto" w:fill="7030A0"/>
          </w:tcPr>
          <w:p w14:paraId="2CDE96F1" w14:textId="47CF1948" w:rsidR="00E05054" w:rsidRPr="00067941" w:rsidRDefault="00E05054" w:rsidP="00AA55AC">
            <w:pPr>
              <w:pStyle w:val="Default"/>
              <w:jc w:val="center"/>
              <w:rPr>
                <w:b/>
                <w:bCs/>
                <w:color w:val="FFFFFF" w:themeColor="background1"/>
                <w:sz w:val="20"/>
                <w:szCs w:val="20"/>
              </w:rPr>
            </w:pPr>
            <w:r w:rsidRPr="00067941">
              <w:rPr>
                <w:b/>
                <w:bCs/>
                <w:color w:val="FFFFFF" w:themeColor="background1"/>
                <w:sz w:val="20"/>
                <w:szCs w:val="20"/>
              </w:rPr>
              <w:t>Familiares</w:t>
            </w:r>
          </w:p>
        </w:tc>
        <w:tc>
          <w:tcPr>
            <w:tcW w:w="2943" w:type="dxa"/>
            <w:shd w:val="clear" w:color="auto" w:fill="7030A0"/>
          </w:tcPr>
          <w:p w14:paraId="725155C4" w14:textId="753B7903" w:rsidR="00E05054" w:rsidRPr="00067941" w:rsidRDefault="00E05054" w:rsidP="00AA55AC">
            <w:pPr>
              <w:pStyle w:val="Default"/>
              <w:jc w:val="center"/>
              <w:rPr>
                <w:b/>
                <w:bCs/>
                <w:color w:val="FFFFFF" w:themeColor="background1"/>
                <w:sz w:val="20"/>
                <w:szCs w:val="20"/>
              </w:rPr>
            </w:pPr>
            <w:r w:rsidRPr="00067941">
              <w:rPr>
                <w:b/>
                <w:bCs/>
                <w:color w:val="FFFFFF" w:themeColor="background1"/>
                <w:sz w:val="20"/>
                <w:szCs w:val="20"/>
              </w:rPr>
              <w:t>Comunitarios y sociales</w:t>
            </w:r>
          </w:p>
        </w:tc>
      </w:tr>
      <w:tr w:rsidR="00E05054" w14:paraId="5A6687CE" w14:textId="77777777" w:rsidTr="00E05054">
        <w:tc>
          <w:tcPr>
            <w:tcW w:w="2942" w:type="dxa"/>
          </w:tcPr>
          <w:p w14:paraId="45F46C25" w14:textId="77777777" w:rsidR="00E05054" w:rsidRPr="00AA55AC" w:rsidRDefault="00AA55AC" w:rsidP="001263E2">
            <w:pPr>
              <w:pStyle w:val="Default"/>
              <w:jc w:val="both"/>
              <w:rPr>
                <w:i/>
                <w:iCs/>
                <w:color w:val="auto"/>
                <w:sz w:val="20"/>
                <w:szCs w:val="20"/>
              </w:rPr>
            </w:pPr>
            <w:r w:rsidRPr="00AA55AC">
              <w:rPr>
                <w:i/>
                <w:iCs/>
                <w:color w:val="auto"/>
                <w:sz w:val="20"/>
                <w:szCs w:val="20"/>
              </w:rPr>
              <w:t>Padres o cuidadores</w:t>
            </w:r>
          </w:p>
          <w:p w14:paraId="6A21BEE0" w14:textId="77777777" w:rsidR="00AA55AC" w:rsidRDefault="00AA55AC" w:rsidP="001263E2">
            <w:pPr>
              <w:pStyle w:val="Default"/>
              <w:jc w:val="both"/>
              <w:rPr>
                <w:color w:val="auto"/>
                <w:sz w:val="20"/>
                <w:szCs w:val="20"/>
              </w:rPr>
            </w:pPr>
            <w:r>
              <w:rPr>
                <w:color w:val="auto"/>
                <w:sz w:val="20"/>
                <w:szCs w:val="20"/>
              </w:rPr>
              <w:t>Edad</w:t>
            </w:r>
          </w:p>
          <w:p w14:paraId="0F67EEFE" w14:textId="77777777" w:rsidR="00AA55AC" w:rsidRDefault="00AA55AC" w:rsidP="001263E2">
            <w:pPr>
              <w:pStyle w:val="Default"/>
              <w:jc w:val="both"/>
              <w:rPr>
                <w:color w:val="auto"/>
                <w:sz w:val="20"/>
                <w:szCs w:val="20"/>
              </w:rPr>
            </w:pPr>
            <w:r>
              <w:rPr>
                <w:color w:val="auto"/>
                <w:sz w:val="20"/>
                <w:szCs w:val="20"/>
              </w:rPr>
              <w:t>Educación</w:t>
            </w:r>
          </w:p>
          <w:p w14:paraId="2545567F" w14:textId="77777777" w:rsidR="00AA55AC" w:rsidRDefault="00AA55AC" w:rsidP="001263E2">
            <w:pPr>
              <w:pStyle w:val="Default"/>
              <w:jc w:val="both"/>
              <w:rPr>
                <w:color w:val="auto"/>
                <w:sz w:val="20"/>
                <w:szCs w:val="20"/>
              </w:rPr>
            </w:pPr>
            <w:r>
              <w:rPr>
                <w:color w:val="auto"/>
                <w:sz w:val="20"/>
                <w:szCs w:val="20"/>
              </w:rPr>
              <w:t>Estatus laboral</w:t>
            </w:r>
          </w:p>
          <w:p w14:paraId="5877E073" w14:textId="77777777" w:rsidR="00AA55AC" w:rsidRDefault="00AA55AC" w:rsidP="001263E2">
            <w:pPr>
              <w:pStyle w:val="Default"/>
              <w:jc w:val="both"/>
              <w:rPr>
                <w:color w:val="auto"/>
                <w:sz w:val="20"/>
                <w:szCs w:val="20"/>
              </w:rPr>
            </w:pPr>
            <w:r>
              <w:rPr>
                <w:color w:val="auto"/>
                <w:sz w:val="20"/>
                <w:szCs w:val="20"/>
              </w:rPr>
              <w:t>Abuso de alcohol o de SPA</w:t>
            </w:r>
          </w:p>
          <w:p w14:paraId="7CFDFE87" w14:textId="1E72AD58" w:rsidR="00AA55AC" w:rsidRDefault="00AA55AC" w:rsidP="001263E2">
            <w:pPr>
              <w:pStyle w:val="Default"/>
              <w:jc w:val="both"/>
              <w:rPr>
                <w:color w:val="auto"/>
                <w:sz w:val="20"/>
                <w:szCs w:val="20"/>
              </w:rPr>
            </w:pPr>
            <w:r>
              <w:rPr>
                <w:color w:val="auto"/>
                <w:sz w:val="20"/>
                <w:szCs w:val="20"/>
              </w:rPr>
              <w:t>Antecedentes de maltrato</w:t>
            </w:r>
          </w:p>
        </w:tc>
        <w:tc>
          <w:tcPr>
            <w:tcW w:w="2943" w:type="dxa"/>
          </w:tcPr>
          <w:p w14:paraId="508222DB" w14:textId="77777777" w:rsidR="00E05054" w:rsidRDefault="00AA55AC" w:rsidP="001263E2">
            <w:pPr>
              <w:pStyle w:val="Default"/>
              <w:jc w:val="both"/>
              <w:rPr>
                <w:color w:val="auto"/>
                <w:sz w:val="20"/>
                <w:szCs w:val="20"/>
              </w:rPr>
            </w:pPr>
            <w:r>
              <w:rPr>
                <w:color w:val="auto"/>
                <w:sz w:val="20"/>
                <w:szCs w:val="20"/>
              </w:rPr>
              <w:t>Pocas habilidades parentales</w:t>
            </w:r>
          </w:p>
          <w:p w14:paraId="026AE104" w14:textId="77777777" w:rsidR="00AA55AC" w:rsidRDefault="00AA55AC" w:rsidP="001263E2">
            <w:pPr>
              <w:pStyle w:val="Default"/>
              <w:jc w:val="both"/>
              <w:rPr>
                <w:color w:val="auto"/>
                <w:sz w:val="20"/>
                <w:szCs w:val="20"/>
              </w:rPr>
            </w:pPr>
            <w:r>
              <w:rPr>
                <w:color w:val="auto"/>
                <w:sz w:val="20"/>
                <w:szCs w:val="20"/>
              </w:rPr>
              <w:t>Poca cohesión familiar</w:t>
            </w:r>
          </w:p>
          <w:p w14:paraId="6845BCD6" w14:textId="77777777" w:rsidR="00AA55AC" w:rsidRDefault="00AA55AC" w:rsidP="001263E2">
            <w:pPr>
              <w:pStyle w:val="Default"/>
              <w:jc w:val="both"/>
              <w:rPr>
                <w:color w:val="auto"/>
                <w:sz w:val="20"/>
                <w:szCs w:val="20"/>
              </w:rPr>
            </w:pPr>
            <w:r>
              <w:rPr>
                <w:color w:val="auto"/>
                <w:sz w:val="20"/>
                <w:szCs w:val="20"/>
              </w:rPr>
              <w:t>Violencia familiar</w:t>
            </w:r>
          </w:p>
          <w:p w14:paraId="3A6002AA" w14:textId="77777777" w:rsidR="00AA55AC" w:rsidRDefault="00AA55AC" w:rsidP="001263E2">
            <w:pPr>
              <w:pStyle w:val="Default"/>
              <w:jc w:val="both"/>
              <w:rPr>
                <w:color w:val="auto"/>
                <w:sz w:val="20"/>
                <w:szCs w:val="20"/>
              </w:rPr>
            </w:pPr>
            <w:r>
              <w:rPr>
                <w:color w:val="auto"/>
                <w:sz w:val="20"/>
                <w:szCs w:val="20"/>
              </w:rPr>
              <w:t>Violencia de pareja</w:t>
            </w:r>
          </w:p>
          <w:p w14:paraId="7F5CCEA3" w14:textId="77777777" w:rsidR="00AA55AC" w:rsidRDefault="00AA55AC" w:rsidP="001263E2">
            <w:pPr>
              <w:pStyle w:val="Default"/>
              <w:jc w:val="both"/>
              <w:rPr>
                <w:color w:val="auto"/>
                <w:sz w:val="20"/>
                <w:szCs w:val="20"/>
              </w:rPr>
            </w:pPr>
            <w:r>
              <w:rPr>
                <w:color w:val="auto"/>
                <w:sz w:val="20"/>
                <w:szCs w:val="20"/>
              </w:rPr>
              <w:t>Embarazos no deseados</w:t>
            </w:r>
          </w:p>
          <w:p w14:paraId="72B7339E" w14:textId="77777777" w:rsidR="00AA55AC" w:rsidRDefault="00AA55AC" w:rsidP="001263E2">
            <w:pPr>
              <w:pStyle w:val="Default"/>
              <w:jc w:val="both"/>
              <w:rPr>
                <w:color w:val="auto"/>
                <w:sz w:val="20"/>
                <w:szCs w:val="20"/>
              </w:rPr>
            </w:pPr>
            <w:r>
              <w:rPr>
                <w:color w:val="auto"/>
                <w:sz w:val="20"/>
                <w:szCs w:val="20"/>
              </w:rPr>
              <w:t>No vivir con los padres</w:t>
            </w:r>
          </w:p>
          <w:p w14:paraId="20727267" w14:textId="77777777" w:rsidR="00AA55AC" w:rsidRDefault="00AA55AC" w:rsidP="001263E2">
            <w:pPr>
              <w:pStyle w:val="Default"/>
              <w:jc w:val="both"/>
              <w:rPr>
                <w:color w:val="auto"/>
                <w:sz w:val="20"/>
                <w:szCs w:val="20"/>
              </w:rPr>
            </w:pPr>
            <w:r>
              <w:rPr>
                <w:color w:val="auto"/>
                <w:sz w:val="20"/>
                <w:szCs w:val="20"/>
              </w:rPr>
              <w:t>Presencia de integrantes con discapacidad</w:t>
            </w:r>
          </w:p>
          <w:p w14:paraId="371A70FD" w14:textId="455EA635" w:rsidR="00AA55AC" w:rsidRDefault="00AA55AC" w:rsidP="001263E2">
            <w:pPr>
              <w:pStyle w:val="Default"/>
              <w:jc w:val="both"/>
              <w:rPr>
                <w:color w:val="auto"/>
                <w:sz w:val="20"/>
                <w:szCs w:val="20"/>
              </w:rPr>
            </w:pPr>
            <w:r>
              <w:rPr>
                <w:color w:val="auto"/>
                <w:sz w:val="20"/>
                <w:szCs w:val="20"/>
              </w:rPr>
              <w:t>Bajo nivel socioeconómico</w:t>
            </w:r>
          </w:p>
        </w:tc>
        <w:tc>
          <w:tcPr>
            <w:tcW w:w="2943" w:type="dxa"/>
          </w:tcPr>
          <w:p w14:paraId="35B5F08D" w14:textId="77777777" w:rsidR="00E05054" w:rsidRPr="00067941" w:rsidRDefault="00AA55AC" w:rsidP="001263E2">
            <w:pPr>
              <w:pStyle w:val="Default"/>
              <w:jc w:val="both"/>
              <w:rPr>
                <w:i/>
                <w:iCs/>
                <w:color w:val="auto"/>
                <w:sz w:val="20"/>
                <w:szCs w:val="20"/>
              </w:rPr>
            </w:pPr>
            <w:r w:rsidRPr="00067941">
              <w:rPr>
                <w:i/>
                <w:iCs/>
                <w:color w:val="auto"/>
                <w:sz w:val="20"/>
                <w:szCs w:val="20"/>
              </w:rPr>
              <w:t>Comunitarias</w:t>
            </w:r>
          </w:p>
          <w:p w14:paraId="572CA7DA" w14:textId="77777777" w:rsidR="00AA55AC" w:rsidRDefault="00AA55AC" w:rsidP="001263E2">
            <w:pPr>
              <w:pStyle w:val="Default"/>
              <w:jc w:val="both"/>
              <w:rPr>
                <w:color w:val="auto"/>
                <w:sz w:val="20"/>
                <w:szCs w:val="20"/>
              </w:rPr>
            </w:pPr>
            <w:r>
              <w:rPr>
                <w:color w:val="auto"/>
                <w:sz w:val="20"/>
                <w:szCs w:val="20"/>
              </w:rPr>
              <w:t>Concentración de la pobreza</w:t>
            </w:r>
          </w:p>
          <w:p w14:paraId="0EC93308" w14:textId="77777777" w:rsidR="00AA55AC" w:rsidRDefault="00AA55AC" w:rsidP="001263E2">
            <w:pPr>
              <w:pStyle w:val="Default"/>
              <w:jc w:val="both"/>
              <w:rPr>
                <w:color w:val="auto"/>
                <w:sz w:val="20"/>
                <w:szCs w:val="20"/>
              </w:rPr>
            </w:pPr>
            <w:r>
              <w:rPr>
                <w:color w:val="auto"/>
                <w:sz w:val="20"/>
                <w:szCs w:val="20"/>
              </w:rPr>
              <w:t>Altos niveles de delincuencia</w:t>
            </w:r>
          </w:p>
          <w:p w14:paraId="41CB2F46" w14:textId="77777777" w:rsidR="00AA55AC" w:rsidRDefault="00AA55AC" w:rsidP="001263E2">
            <w:pPr>
              <w:pStyle w:val="Default"/>
              <w:jc w:val="both"/>
              <w:rPr>
                <w:color w:val="auto"/>
                <w:sz w:val="20"/>
                <w:szCs w:val="20"/>
              </w:rPr>
            </w:pPr>
            <w:r>
              <w:rPr>
                <w:color w:val="auto"/>
                <w:sz w:val="20"/>
                <w:szCs w:val="20"/>
              </w:rPr>
              <w:t>Comercio de drogas ilícitas</w:t>
            </w:r>
          </w:p>
          <w:p w14:paraId="4BC7C130" w14:textId="77777777" w:rsidR="00AA55AC" w:rsidRDefault="00AA55AC" w:rsidP="001263E2">
            <w:pPr>
              <w:pStyle w:val="Default"/>
              <w:jc w:val="both"/>
              <w:rPr>
                <w:color w:val="auto"/>
                <w:sz w:val="20"/>
                <w:szCs w:val="20"/>
              </w:rPr>
            </w:pPr>
            <w:r>
              <w:rPr>
                <w:color w:val="auto"/>
                <w:sz w:val="20"/>
                <w:szCs w:val="20"/>
              </w:rPr>
              <w:t>Expendio de alcohol</w:t>
            </w:r>
          </w:p>
          <w:p w14:paraId="3D072477" w14:textId="77777777" w:rsidR="00AA55AC" w:rsidRPr="00067941" w:rsidRDefault="00AA55AC" w:rsidP="001263E2">
            <w:pPr>
              <w:pStyle w:val="Default"/>
              <w:jc w:val="both"/>
              <w:rPr>
                <w:i/>
                <w:iCs/>
                <w:color w:val="auto"/>
                <w:sz w:val="20"/>
                <w:szCs w:val="20"/>
              </w:rPr>
            </w:pPr>
            <w:r w:rsidRPr="00067941">
              <w:rPr>
                <w:i/>
                <w:iCs/>
                <w:color w:val="auto"/>
                <w:sz w:val="20"/>
                <w:szCs w:val="20"/>
              </w:rPr>
              <w:t>Sociales</w:t>
            </w:r>
          </w:p>
          <w:p w14:paraId="7F7A8D54" w14:textId="77777777" w:rsidR="00AA55AC" w:rsidRDefault="00AA55AC" w:rsidP="001263E2">
            <w:pPr>
              <w:pStyle w:val="Default"/>
              <w:jc w:val="both"/>
              <w:rPr>
                <w:color w:val="auto"/>
                <w:sz w:val="20"/>
                <w:szCs w:val="20"/>
              </w:rPr>
            </w:pPr>
            <w:r>
              <w:rPr>
                <w:color w:val="auto"/>
                <w:sz w:val="20"/>
                <w:szCs w:val="20"/>
              </w:rPr>
              <w:t>Desplazamiento</w:t>
            </w:r>
          </w:p>
          <w:p w14:paraId="6098A9D7" w14:textId="77777777" w:rsidR="00AA55AC" w:rsidRDefault="00AA55AC" w:rsidP="001263E2">
            <w:pPr>
              <w:pStyle w:val="Default"/>
              <w:jc w:val="both"/>
              <w:rPr>
                <w:color w:val="auto"/>
                <w:sz w:val="20"/>
                <w:szCs w:val="20"/>
              </w:rPr>
            </w:pPr>
            <w:r>
              <w:rPr>
                <w:color w:val="auto"/>
                <w:sz w:val="20"/>
                <w:szCs w:val="20"/>
              </w:rPr>
              <w:t xml:space="preserve">Situaciones de violencia (secuestro y otros hechos </w:t>
            </w:r>
            <w:proofErr w:type="spellStart"/>
            <w:r>
              <w:rPr>
                <w:color w:val="auto"/>
                <w:sz w:val="20"/>
                <w:szCs w:val="20"/>
              </w:rPr>
              <w:t>victimizantes</w:t>
            </w:r>
            <w:proofErr w:type="spellEnd"/>
            <w:r>
              <w:rPr>
                <w:color w:val="auto"/>
                <w:sz w:val="20"/>
                <w:szCs w:val="20"/>
              </w:rPr>
              <w:t>)</w:t>
            </w:r>
          </w:p>
          <w:p w14:paraId="2F48EF07" w14:textId="77777777" w:rsidR="00067941" w:rsidRDefault="00067941" w:rsidP="001263E2">
            <w:pPr>
              <w:pStyle w:val="Default"/>
              <w:jc w:val="both"/>
              <w:rPr>
                <w:color w:val="auto"/>
                <w:sz w:val="20"/>
                <w:szCs w:val="20"/>
              </w:rPr>
            </w:pPr>
            <w:r>
              <w:rPr>
                <w:color w:val="auto"/>
                <w:sz w:val="20"/>
                <w:szCs w:val="20"/>
              </w:rPr>
              <w:t>Desigualdad económica</w:t>
            </w:r>
          </w:p>
          <w:p w14:paraId="3B2AF700" w14:textId="77777777" w:rsidR="00067941" w:rsidRDefault="00067941" w:rsidP="001263E2">
            <w:pPr>
              <w:pStyle w:val="Default"/>
              <w:jc w:val="both"/>
              <w:rPr>
                <w:color w:val="auto"/>
                <w:sz w:val="20"/>
                <w:szCs w:val="20"/>
              </w:rPr>
            </w:pPr>
            <w:r>
              <w:rPr>
                <w:color w:val="auto"/>
                <w:sz w:val="20"/>
                <w:szCs w:val="20"/>
              </w:rPr>
              <w:t>Desigualdad de género</w:t>
            </w:r>
          </w:p>
          <w:p w14:paraId="0C6D5BC7" w14:textId="13B9B1E9" w:rsidR="00067941" w:rsidRDefault="00067941" w:rsidP="001263E2">
            <w:pPr>
              <w:pStyle w:val="Default"/>
              <w:jc w:val="both"/>
              <w:rPr>
                <w:color w:val="auto"/>
                <w:sz w:val="20"/>
                <w:szCs w:val="20"/>
              </w:rPr>
            </w:pPr>
            <w:r>
              <w:rPr>
                <w:color w:val="auto"/>
                <w:sz w:val="20"/>
                <w:szCs w:val="20"/>
              </w:rPr>
              <w:t>Normas sociales que aprueben la violencia</w:t>
            </w:r>
          </w:p>
        </w:tc>
      </w:tr>
    </w:tbl>
    <w:p w14:paraId="301F0FE7" w14:textId="2A6F3FC3" w:rsidR="00E05054" w:rsidRDefault="00E05054" w:rsidP="001263E2">
      <w:pPr>
        <w:pStyle w:val="Default"/>
        <w:jc w:val="both"/>
        <w:rPr>
          <w:color w:val="auto"/>
          <w:sz w:val="20"/>
          <w:szCs w:val="20"/>
        </w:rPr>
      </w:pPr>
    </w:p>
    <w:p w14:paraId="7E937282" w14:textId="377AACCE" w:rsidR="001263E2" w:rsidRPr="006B3DF9" w:rsidRDefault="006B3DF9" w:rsidP="006B3DF9">
      <w:pPr>
        <w:pStyle w:val="Default"/>
        <w:jc w:val="both"/>
        <w:rPr>
          <w:color w:val="000000" w:themeColor="text1"/>
          <w:sz w:val="20"/>
          <w:szCs w:val="20"/>
        </w:rPr>
      </w:pPr>
      <w:r w:rsidRPr="006B3DF9">
        <w:rPr>
          <w:color w:val="000000" w:themeColor="text1"/>
          <w:sz w:val="20"/>
          <w:szCs w:val="20"/>
        </w:rPr>
        <w:t xml:space="preserve">Nota. </w:t>
      </w:r>
      <w:r w:rsidR="001263E2" w:rsidRPr="006B3DF9">
        <w:rPr>
          <w:color w:val="000000" w:themeColor="text1"/>
          <w:sz w:val="20"/>
          <w:szCs w:val="20"/>
        </w:rPr>
        <w:t>Elaboración propia Dirección de Familias y Comunidades, basada en (WHO, 2013; WHO, 2016; Naciones Unidas, Asamblea General, 2006)</w:t>
      </w:r>
    </w:p>
    <w:p w14:paraId="00000103" w14:textId="77777777" w:rsidR="00DE5285" w:rsidRPr="005D2C1B" w:rsidRDefault="00DE5285" w:rsidP="005D2C1B">
      <w:pPr>
        <w:snapToGrid w:val="0"/>
        <w:spacing w:after="120" w:line="276" w:lineRule="auto"/>
        <w:rPr>
          <w:sz w:val="20"/>
          <w:szCs w:val="20"/>
        </w:rPr>
      </w:pPr>
    </w:p>
    <w:p w14:paraId="00000104" w14:textId="3C240324" w:rsidR="00DE5285" w:rsidRPr="00861812" w:rsidRDefault="004538AA" w:rsidP="005D2C1B">
      <w:pPr>
        <w:pStyle w:val="Ttulo1"/>
        <w:numPr>
          <w:ilvl w:val="0"/>
          <w:numId w:val="0"/>
        </w:numPr>
        <w:snapToGrid w:val="0"/>
        <w:spacing w:before="0" w:line="276" w:lineRule="auto"/>
        <w:rPr>
          <w:rFonts w:cs="Arial"/>
          <w:sz w:val="20"/>
          <w:szCs w:val="20"/>
        </w:rPr>
      </w:pPr>
      <w:r w:rsidRPr="00D125F1">
        <w:rPr>
          <w:rFonts w:cs="Arial"/>
          <w:sz w:val="20"/>
          <w:szCs w:val="20"/>
        </w:rPr>
        <w:t xml:space="preserve">4. </w:t>
      </w:r>
      <w:r w:rsidR="001263E2">
        <w:rPr>
          <w:rFonts w:cs="Arial"/>
          <w:sz w:val="20"/>
          <w:szCs w:val="20"/>
        </w:rPr>
        <w:t>Enfoques del acompañamiento psicosocial</w:t>
      </w:r>
      <w:r w:rsidRPr="00D125F1">
        <w:rPr>
          <w:rFonts w:cs="Arial"/>
          <w:sz w:val="20"/>
          <w:szCs w:val="20"/>
        </w:rPr>
        <w:t xml:space="preserve"> </w:t>
      </w:r>
    </w:p>
    <w:tbl>
      <w:tblPr>
        <w:tblStyle w:val="aff"/>
        <w:tblW w:w="9054" w:type="dxa"/>
        <w:tblBorders>
          <w:top w:val="nil"/>
          <w:left w:val="nil"/>
          <w:bottom w:val="nil"/>
          <w:right w:val="nil"/>
          <w:insideH w:val="nil"/>
          <w:insideV w:val="nil"/>
        </w:tblBorders>
        <w:tblLayout w:type="fixed"/>
        <w:tblLook w:val="0400" w:firstRow="0" w:lastRow="0" w:firstColumn="0" w:lastColumn="0" w:noHBand="0" w:noVBand="1"/>
      </w:tblPr>
      <w:tblGrid>
        <w:gridCol w:w="4408"/>
        <w:gridCol w:w="4646"/>
      </w:tblGrid>
      <w:tr w:rsidR="00DE5285" w:rsidRPr="005D2C1B" w14:paraId="1B7E1DDE" w14:textId="77777777">
        <w:tc>
          <w:tcPr>
            <w:tcW w:w="4408" w:type="dxa"/>
          </w:tcPr>
          <w:p w14:paraId="5D11B32C" w14:textId="77777777" w:rsidR="00495976" w:rsidRDefault="00495976" w:rsidP="00495976">
            <w:pPr>
              <w:pStyle w:val="Default"/>
              <w:jc w:val="both"/>
              <w:rPr>
                <w:color w:val="auto"/>
                <w:sz w:val="20"/>
                <w:szCs w:val="20"/>
              </w:rPr>
            </w:pPr>
            <w:r w:rsidRPr="00495976">
              <w:rPr>
                <w:color w:val="auto"/>
                <w:sz w:val="20"/>
                <w:szCs w:val="20"/>
              </w:rPr>
              <w:t>En este apartado invitamos al profesional a ampliar su mirada en relación con las familias y comunidades por lo que se desarrollan los enfoques que son la manera de ver las realidades y en consecuencia, de abordar las situaciones relativas a ellas, con los cuales logrará comprender las diversidades de sus dinámicas, los procesos por los que atraviesa y la complejidad de las relaciones en las que participa. Para ello se desarrollarán los enfoques de capacidades, de derechos; se abordarán los enfoques diferenciales y el enfoque de curso de vida como orientadores del acompañamiento familiar.</w:t>
            </w:r>
          </w:p>
          <w:p w14:paraId="00000107" w14:textId="3C88898D" w:rsidR="00DE5285" w:rsidRPr="00861812" w:rsidRDefault="00DE5285" w:rsidP="005D2C1B">
            <w:pPr>
              <w:snapToGrid w:val="0"/>
              <w:spacing w:after="120" w:line="276" w:lineRule="auto"/>
              <w:rPr>
                <w:sz w:val="20"/>
                <w:szCs w:val="20"/>
              </w:rPr>
            </w:pPr>
          </w:p>
        </w:tc>
        <w:tc>
          <w:tcPr>
            <w:tcW w:w="4646" w:type="dxa"/>
          </w:tcPr>
          <w:p w14:paraId="00000108" w14:textId="77777777" w:rsidR="00DE5285" w:rsidRPr="005D2C1B" w:rsidRDefault="003604EA" w:rsidP="005D2C1B">
            <w:pPr>
              <w:snapToGrid w:val="0"/>
              <w:spacing w:after="120" w:line="276" w:lineRule="auto"/>
              <w:rPr>
                <w:i/>
                <w:sz w:val="20"/>
                <w:szCs w:val="20"/>
                <w:highlight w:val="yellow"/>
              </w:rPr>
            </w:pPr>
            <w:sdt>
              <w:sdtPr>
                <w:rPr>
                  <w:sz w:val="20"/>
                  <w:szCs w:val="20"/>
                </w:rPr>
                <w:tag w:val="goog_rdk_30"/>
                <w:id w:val="-1684357806"/>
              </w:sdtPr>
              <w:sdtEndPr/>
              <w:sdtContent>
                <w:commentRangeStart w:id="32"/>
              </w:sdtContent>
            </w:sdt>
            <w:r w:rsidR="004538AA" w:rsidRPr="005D2C1B">
              <w:rPr>
                <w:i/>
                <w:noProof/>
                <w:sz w:val="20"/>
                <w:szCs w:val="20"/>
              </w:rPr>
              <w:drawing>
                <wp:inline distT="0" distB="0" distL="0" distR="0" wp14:anchorId="626A0235" wp14:editId="17E38D30">
                  <wp:extent cx="2829959" cy="2384928"/>
                  <wp:effectExtent l="0" t="0" r="0" b="0"/>
                  <wp:docPr id="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l="5193" r="15658"/>
                          <a:stretch>
                            <a:fillRect/>
                          </a:stretch>
                        </pic:blipFill>
                        <pic:spPr>
                          <a:xfrm>
                            <a:off x="0" y="0"/>
                            <a:ext cx="2829959" cy="2384928"/>
                          </a:xfrm>
                          <a:prstGeom prst="rect">
                            <a:avLst/>
                          </a:prstGeom>
                          <a:ln/>
                        </pic:spPr>
                      </pic:pic>
                    </a:graphicData>
                  </a:graphic>
                </wp:inline>
              </w:drawing>
            </w:r>
            <w:commentRangeEnd w:id="32"/>
            <w:r w:rsidR="004538AA" w:rsidRPr="005D2C1B">
              <w:rPr>
                <w:sz w:val="20"/>
                <w:szCs w:val="20"/>
              </w:rPr>
              <w:commentReference w:id="32"/>
            </w:r>
          </w:p>
        </w:tc>
      </w:tr>
    </w:tbl>
    <w:p w14:paraId="17387DD5" w14:textId="5857C300" w:rsidR="001263E2" w:rsidRDefault="001263E2" w:rsidP="001263E2">
      <w:pPr>
        <w:pStyle w:val="Default"/>
        <w:jc w:val="both"/>
        <w:rPr>
          <w:color w:val="auto"/>
          <w:sz w:val="20"/>
          <w:szCs w:val="20"/>
        </w:rPr>
      </w:pPr>
      <w:r w:rsidRPr="00CC6BB9">
        <w:rPr>
          <w:color w:val="auto"/>
          <w:sz w:val="20"/>
          <w:szCs w:val="20"/>
        </w:rPr>
        <w:t xml:space="preserve">Los enfoques descritos a continuación orientan el abordaje conceptual y metodológico de las intervenciones con las familias que se realicen en la implementación de Mi Familia. </w:t>
      </w:r>
    </w:p>
    <w:p w14:paraId="68794E89" w14:textId="10C6D6C8" w:rsidR="00000A3A" w:rsidRDefault="00000A3A" w:rsidP="001263E2">
      <w:pPr>
        <w:pStyle w:val="Default"/>
        <w:jc w:val="both"/>
        <w:rPr>
          <w:color w:val="auto"/>
          <w:sz w:val="20"/>
          <w:szCs w:val="20"/>
        </w:rPr>
      </w:pPr>
    </w:p>
    <w:tbl>
      <w:tblPr>
        <w:tblStyle w:val="Tablaconcuadrcula"/>
        <w:tblW w:w="0" w:type="auto"/>
        <w:tblLook w:val="04A0" w:firstRow="1" w:lastRow="0" w:firstColumn="1" w:lastColumn="0" w:noHBand="0" w:noVBand="1"/>
      </w:tblPr>
      <w:tblGrid>
        <w:gridCol w:w="8828"/>
      </w:tblGrid>
      <w:tr w:rsidR="00000A3A" w14:paraId="580391CE" w14:textId="77777777" w:rsidTr="00216B9D">
        <w:trPr>
          <w:trHeight w:val="577"/>
        </w:trPr>
        <w:tc>
          <w:tcPr>
            <w:tcW w:w="8828" w:type="dxa"/>
            <w:shd w:val="clear" w:color="auto" w:fill="ED7D31" w:themeFill="accent2"/>
            <w:vAlign w:val="center"/>
          </w:tcPr>
          <w:p w14:paraId="62B1BF44" w14:textId="459BA9D2" w:rsidR="00000A3A" w:rsidRPr="00CC0D4F" w:rsidRDefault="00000A3A" w:rsidP="00216B9D">
            <w:pPr>
              <w:snapToGrid w:val="0"/>
              <w:spacing w:after="120" w:line="276" w:lineRule="auto"/>
              <w:jc w:val="center"/>
              <w:rPr>
                <w:b/>
                <w:bCs/>
                <w:sz w:val="20"/>
                <w:szCs w:val="20"/>
              </w:rPr>
            </w:pPr>
            <w:r w:rsidRPr="00CC0D4F">
              <w:rPr>
                <w:b/>
                <w:bCs/>
                <w:color w:val="FFFFFF" w:themeColor="background1"/>
                <w:sz w:val="20"/>
                <w:szCs w:val="20"/>
              </w:rPr>
              <w:t>CF01_</w:t>
            </w:r>
            <w:r>
              <w:rPr>
                <w:b/>
                <w:bCs/>
                <w:color w:val="FFFFFF" w:themeColor="background1"/>
                <w:sz w:val="20"/>
                <w:szCs w:val="20"/>
              </w:rPr>
              <w:t>4_pestañas_verticales_</w:t>
            </w:r>
            <w:commentRangeStart w:id="33"/>
            <w:commentRangeEnd w:id="33"/>
            <w:r>
              <w:rPr>
                <w:rStyle w:val="Refdecomentario"/>
              </w:rPr>
              <w:commentReference w:id="33"/>
            </w:r>
            <w:r>
              <w:rPr>
                <w:b/>
                <w:bCs/>
                <w:color w:val="FFFFFF" w:themeColor="background1"/>
                <w:sz w:val="20"/>
                <w:szCs w:val="20"/>
              </w:rPr>
              <w:t>enfoques</w:t>
            </w:r>
          </w:p>
        </w:tc>
      </w:tr>
    </w:tbl>
    <w:p w14:paraId="372A778C" w14:textId="3E6F7A81" w:rsidR="00000A3A" w:rsidRDefault="00000A3A" w:rsidP="001263E2">
      <w:pPr>
        <w:pStyle w:val="Default"/>
        <w:jc w:val="both"/>
        <w:rPr>
          <w:color w:val="auto"/>
          <w:sz w:val="20"/>
          <w:szCs w:val="20"/>
        </w:rPr>
      </w:pPr>
    </w:p>
    <w:p w14:paraId="2317F4E6" w14:textId="3640FE23" w:rsidR="001263E2" w:rsidRPr="004B3880" w:rsidRDefault="00A211FE" w:rsidP="004B3880">
      <w:pPr>
        <w:pStyle w:val="Default"/>
        <w:shd w:val="clear" w:color="auto" w:fill="7030A0"/>
        <w:jc w:val="both"/>
        <w:rPr>
          <w:color w:val="E7E6E6" w:themeColor="background2"/>
          <w:sz w:val="20"/>
          <w:szCs w:val="20"/>
        </w:rPr>
      </w:pPr>
      <w:r w:rsidRPr="004B3880">
        <w:rPr>
          <w:color w:val="E7E6E6" w:themeColor="background2"/>
          <w:sz w:val="20"/>
          <w:szCs w:val="20"/>
        </w:rPr>
        <w:t xml:space="preserve">En el enfoque de capacidades, </w:t>
      </w:r>
      <w:proofErr w:type="spellStart"/>
      <w:r w:rsidR="001263E2" w:rsidRPr="004B3880">
        <w:rPr>
          <w:color w:val="E7E6E6" w:themeColor="background2"/>
          <w:sz w:val="20"/>
          <w:szCs w:val="20"/>
        </w:rPr>
        <w:t>Amartya</w:t>
      </w:r>
      <w:proofErr w:type="spellEnd"/>
      <w:r w:rsidR="001263E2" w:rsidRPr="004B3880">
        <w:rPr>
          <w:color w:val="E7E6E6" w:themeColor="background2"/>
          <w:sz w:val="20"/>
          <w:szCs w:val="20"/>
        </w:rPr>
        <w:t xml:space="preserve"> </w:t>
      </w:r>
      <w:proofErr w:type="spellStart"/>
      <w:r w:rsidR="001263E2" w:rsidRPr="004B3880">
        <w:rPr>
          <w:color w:val="E7E6E6" w:themeColor="background2"/>
          <w:sz w:val="20"/>
          <w:szCs w:val="20"/>
        </w:rPr>
        <w:t>Sen</w:t>
      </w:r>
      <w:proofErr w:type="spellEnd"/>
      <w:r w:rsidR="001263E2" w:rsidRPr="004B3880">
        <w:rPr>
          <w:color w:val="E7E6E6" w:themeColor="background2"/>
          <w:sz w:val="20"/>
          <w:szCs w:val="20"/>
        </w:rPr>
        <w:t xml:space="preserve"> </w:t>
      </w:r>
      <w:r w:rsidR="004B3880" w:rsidRPr="004B3880">
        <w:rPr>
          <w:color w:val="E7E6E6" w:themeColor="background2"/>
          <w:sz w:val="20"/>
          <w:szCs w:val="20"/>
        </w:rPr>
        <w:t xml:space="preserve">lo </w:t>
      </w:r>
      <w:r w:rsidR="001263E2" w:rsidRPr="004B3880">
        <w:rPr>
          <w:color w:val="E7E6E6" w:themeColor="background2"/>
          <w:sz w:val="20"/>
          <w:szCs w:val="20"/>
        </w:rPr>
        <w:t xml:space="preserve">define como “la capacidad que tienen las personas de lograr el tipo de vida que ellas valoran. En este concepto de bienestar, es importante tener en cuenta lo que las personas son capaces de ser y de hacer de acuerdo con sus funcionamientos y </w:t>
      </w:r>
      <w:commentRangeStart w:id="34"/>
      <w:r w:rsidR="001263E2" w:rsidRPr="004B3880">
        <w:rPr>
          <w:color w:val="E7E6E6" w:themeColor="background2"/>
          <w:sz w:val="20"/>
          <w:szCs w:val="20"/>
        </w:rPr>
        <w:t>capacidades</w:t>
      </w:r>
      <w:commentRangeEnd w:id="34"/>
      <w:r w:rsidR="004B3880">
        <w:rPr>
          <w:rStyle w:val="Refdecomentario"/>
          <w:rFonts w:eastAsia="Arial"/>
          <w:color w:val="auto"/>
        </w:rPr>
        <w:commentReference w:id="34"/>
      </w:r>
      <w:r w:rsidR="001263E2" w:rsidRPr="004B3880">
        <w:rPr>
          <w:color w:val="E7E6E6" w:themeColor="background2"/>
          <w:sz w:val="20"/>
          <w:szCs w:val="20"/>
        </w:rPr>
        <w:t>”</w:t>
      </w:r>
    </w:p>
    <w:p w14:paraId="691AD88B" w14:textId="77777777" w:rsidR="001263E2" w:rsidRPr="00CC6BB9" w:rsidRDefault="001263E2" w:rsidP="001263E2">
      <w:pPr>
        <w:pStyle w:val="Default"/>
        <w:jc w:val="both"/>
        <w:rPr>
          <w:color w:val="auto"/>
          <w:sz w:val="20"/>
          <w:szCs w:val="20"/>
        </w:rPr>
      </w:pPr>
    </w:p>
    <w:p w14:paraId="23DB15C8" w14:textId="77777777" w:rsidR="004B3880" w:rsidRDefault="004B3880" w:rsidP="001263E2">
      <w:pPr>
        <w:pStyle w:val="Default"/>
        <w:jc w:val="both"/>
        <w:rPr>
          <w:color w:val="auto"/>
          <w:sz w:val="20"/>
          <w:szCs w:val="20"/>
        </w:rPr>
      </w:pPr>
      <w:r w:rsidRPr="004B3880">
        <w:rPr>
          <w:color w:val="auto"/>
          <w:sz w:val="20"/>
          <w:szCs w:val="20"/>
        </w:rPr>
        <w:t>Ahora bien, en cuanto al enfoque diferencial,</w:t>
      </w:r>
      <w:r>
        <w:rPr>
          <w:b/>
          <w:bCs/>
          <w:color w:val="auto"/>
          <w:sz w:val="20"/>
          <w:szCs w:val="20"/>
        </w:rPr>
        <w:t xml:space="preserve"> </w:t>
      </w:r>
      <w:r>
        <w:rPr>
          <w:color w:val="auto"/>
          <w:sz w:val="20"/>
          <w:szCs w:val="20"/>
        </w:rPr>
        <w:t>este</w:t>
      </w:r>
      <w:r w:rsidR="001263E2" w:rsidRPr="00CC6BB9">
        <w:rPr>
          <w:color w:val="auto"/>
          <w:sz w:val="20"/>
          <w:szCs w:val="20"/>
        </w:rPr>
        <w:t xml:space="preserve"> busca promover la igualdad de oportunidades a partir del reconocimiento de la diversidad y pluralidad, lo que: “implica tratar a personas en situaciones similares de forma igual y aquellas que estén en situaciones distintas de manera distinta, proporcional a sus diferencias” (ICBF, 2017, pág. 12). </w:t>
      </w:r>
    </w:p>
    <w:p w14:paraId="6370370D" w14:textId="77777777" w:rsidR="004B3880" w:rsidRDefault="004B3880" w:rsidP="001263E2">
      <w:pPr>
        <w:pStyle w:val="Default"/>
        <w:jc w:val="both"/>
        <w:rPr>
          <w:color w:val="auto"/>
          <w:sz w:val="20"/>
          <w:szCs w:val="20"/>
        </w:rPr>
      </w:pPr>
    </w:p>
    <w:p w14:paraId="24425335" w14:textId="26DF669C" w:rsidR="001263E2" w:rsidRPr="00CC6BB9" w:rsidRDefault="001263E2" w:rsidP="001263E2">
      <w:pPr>
        <w:pStyle w:val="Default"/>
        <w:jc w:val="both"/>
        <w:rPr>
          <w:color w:val="auto"/>
          <w:sz w:val="20"/>
          <w:szCs w:val="20"/>
        </w:rPr>
      </w:pPr>
      <w:r w:rsidRPr="00CC6BB9">
        <w:rPr>
          <w:color w:val="auto"/>
          <w:sz w:val="20"/>
          <w:szCs w:val="20"/>
        </w:rPr>
        <w:t xml:space="preserve">Teniendo en cuenta lo anterior, se identifican diferentes grupos poblacionales que requieren respuesta institucional con enfoque diferencial: Discapacidad, Género, Diversidad Sexual y de Género (LGBTI) y Étnico. </w:t>
      </w:r>
    </w:p>
    <w:p w14:paraId="1F7EEA01" w14:textId="77777777" w:rsidR="001263E2" w:rsidRPr="00CC6BB9" w:rsidRDefault="001263E2" w:rsidP="001263E2">
      <w:pPr>
        <w:pStyle w:val="Default"/>
        <w:rPr>
          <w:sz w:val="20"/>
          <w:szCs w:val="20"/>
        </w:rPr>
      </w:pPr>
    </w:p>
    <w:p w14:paraId="62E3E25B" w14:textId="62FCD965" w:rsidR="001263E2" w:rsidRPr="004B3880" w:rsidRDefault="001263E2" w:rsidP="004B3880">
      <w:pPr>
        <w:pStyle w:val="Default"/>
        <w:numPr>
          <w:ilvl w:val="0"/>
          <w:numId w:val="5"/>
        </w:numPr>
        <w:jc w:val="both"/>
        <w:rPr>
          <w:b/>
          <w:bCs/>
          <w:color w:val="auto"/>
          <w:sz w:val="20"/>
          <w:szCs w:val="20"/>
        </w:rPr>
      </w:pPr>
      <w:r w:rsidRPr="004B3880">
        <w:rPr>
          <w:b/>
          <w:bCs/>
          <w:color w:val="auto"/>
          <w:sz w:val="20"/>
          <w:szCs w:val="20"/>
        </w:rPr>
        <w:t xml:space="preserve">Discapacidad </w:t>
      </w:r>
    </w:p>
    <w:p w14:paraId="7A45D7E4" w14:textId="6EFCBFB6" w:rsidR="00F64CA7" w:rsidRDefault="00F64CA7" w:rsidP="00F64CA7">
      <w:pPr>
        <w:rPr>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B2873" w14:paraId="262F0530" w14:textId="77777777" w:rsidTr="000B2873">
        <w:tc>
          <w:tcPr>
            <w:tcW w:w="4414" w:type="dxa"/>
          </w:tcPr>
          <w:p w14:paraId="02543E2F" w14:textId="74E6DAC6" w:rsidR="000B2873" w:rsidRDefault="000B2873" w:rsidP="00F64CA7">
            <w:pPr>
              <w:rPr>
                <w:sz w:val="20"/>
                <w:szCs w:val="20"/>
              </w:rPr>
            </w:pPr>
            <w:r>
              <w:rPr>
                <w:sz w:val="20"/>
                <w:szCs w:val="20"/>
              </w:rPr>
              <w:t>A continuación se expone parte de el marco normativo de este grupo poblacional. Entendiéndose que l</w:t>
            </w:r>
            <w:r w:rsidRPr="00F64CA7">
              <w:rPr>
                <w:sz w:val="20"/>
                <w:szCs w:val="20"/>
              </w:rPr>
              <w:t xml:space="preserve">as personas con discapacidad son aquellas que tengan deficiencias físicas, mentales, intelectuales o sensoriales a largo plazo que, al interactuar con diversas barreras, puedan impedir su participación plena y efectiva en la sociedad, en igualdad de condiciones con las demás” (Ley 1618, pág. Art. 2).  </w:t>
            </w:r>
          </w:p>
        </w:tc>
        <w:commentRangeStart w:id="35"/>
        <w:tc>
          <w:tcPr>
            <w:tcW w:w="4414" w:type="dxa"/>
          </w:tcPr>
          <w:p w14:paraId="19E26BAF" w14:textId="3B9FAF87" w:rsidR="000B2873" w:rsidRDefault="000B2873" w:rsidP="000B2873">
            <w:r>
              <w:fldChar w:fldCharType="begin"/>
            </w:r>
            <w:r>
              <w:instrText xml:space="preserve"> INCLUDEPICTURE "https://as1.ftcdn.net/v2/jpg/06/19/22/80/1000_F_619228085_RIUPKMjhTnX2vHYP9DddrDSMlkoutDr3.jpg" \* MERGEFORMATINET </w:instrText>
            </w:r>
            <w:r>
              <w:fldChar w:fldCharType="separate"/>
            </w:r>
            <w:r>
              <w:rPr>
                <w:noProof/>
              </w:rPr>
              <w:drawing>
                <wp:inline distT="0" distB="0" distL="0" distR="0" wp14:anchorId="79ADC16D" wp14:editId="61F9F6A9">
                  <wp:extent cx="2558150" cy="1496291"/>
                  <wp:effectExtent l="0" t="0" r="0" b="2540"/>
                  <wp:docPr id="8" name="Imagen 8" descr="Portrait of happy little boy with down syndrome playing with letters on floor and enjoying learning exercise with m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ortrait of happy little boy with down syndrome playing with letters on floor and enjoying learning exercise with mo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338"/>
                          <a:stretch/>
                        </pic:blipFill>
                        <pic:spPr bwMode="auto">
                          <a:xfrm>
                            <a:off x="0" y="0"/>
                            <a:ext cx="2613276" cy="152853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commentRangeEnd w:id="35"/>
            <w:r>
              <w:rPr>
                <w:rStyle w:val="Refdecomentario"/>
              </w:rPr>
              <w:commentReference w:id="35"/>
            </w:r>
          </w:p>
          <w:p w14:paraId="74E23C44" w14:textId="77777777" w:rsidR="000B2873" w:rsidRDefault="000B2873" w:rsidP="00F64CA7">
            <w:pPr>
              <w:rPr>
                <w:sz w:val="20"/>
                <w:szCs w:val="20"/>
              </w:rPr>
            </w:pPr>
          </w:p>
        </w:tc>
      </w:tr>
      <w:tr w:rsidR="00A97030" w14:paraId="0BEBD1B0" w14:textId="77777777" w:rsidTr="00216B9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77"/>
        </w:trPr>
        <w:tc>
          <w:tcPr>
            <w:tcW w:w="8828" w:type="dxa"/>
            <w:gridSpan w:val="2"/>
            <w:shd w:val="clear" w:color="auto" w:fill="ED7D31" w:themeFill="accent2"/>
            <w:vAlign w:val="center"/>
          </w:tcPr>
          <w:p w14:paraId="653DB8EA" w14:textId="1D96B585" w:rsidR="00A97030" w:rsidRPr="00CC0D4F" w:rsidRDefault="00A97030" w:rsidP="00216B9D">
            <w:pPr>
              <w:snapToGrid w:val="0"/>
              <w:spacing w:after="120" w:line="276" w:lineRule="auto"/>
              <w:jc w:val="center"/>
              <w:rPr>
                <w:b/>
                <w:bCs/>
                <w:sz w:val="20"/>
                <w:szCs w:val="20"/>
              </w:rPr>
            </w:pPr>
            <w:r w:rsidRPr="00CC0D4F">
              <w:rPr>
                <w:b/>
                <w:bCs/>
                <w:color w:val="FFFFFF" w:themeColor="background1"/>
                <w:sz w:val="20"/>
                <w:szCs w:val="20"/>
              </w:rPr>
              <w:t>CF01_</w:t>
            </w:r>
            <w:r>
              <w:rPr>
                <w:b/>
                <w:bCs/>
                <w:color w:val="FFFFFF" w:themeColor="background1"/>
                <w:sz w:val="20"/>
                <w:szCs w:val="20"/>
              </w:rPr>
              <w:t>4_infografía_interactiva_</w:t>
            </w:r>
            <w:commentRangeStart w:id="36"/>
            <w:commentRangeEnd w:id="36"/>
            <w:r>
              <w:rPr>
                <w:rStyle w:val="Refdecomentario"/>
              </w:rPr>
              <w:commentReference w:id="36"/>
            </w:r>
            <w:r>
              <w:rPr>
                <w:b/>
                <w:bCs/>
                <w:color w:val="FFFFFF" w:themeColor="background1"/>
                <w:sz w:val="20"/>
                <w:szCs w:val="20"/>
              </w:rPr>
              <w:t>marco normativo</w:t>
            </w:r>
          </w:p>
        </w:tc>
      </w:tr>
    </w:tbl>
    <w:p w14:paraId="55727DAE" w14:textId="77777777" w:rsidR="001263E2" w:rsidRPr="00CC6BB9" w:rsidRDefault="001263E2" w:rsidP="001263E2">
      <w:pPr>
        <w:pStyle w:val="Default"/>
        <w:jc w:val="both"/>
        <w:rPr>
          <w:color w:val="auto"/>
          <w:sz w:val="20"/>
          <w:szCs w:val="20"/>
        </w:rPr>
      </w:pPr>
    </w:p>
    <w:p w14:paraId="2D83C6BB" w14:textId="33A0C0EF" w:rsidR="00A97030" w:rsidRDefault="001263E2" w:rsidP="001263E2">
      <w:pPr>
        <w:pStyle w:val="Default"/>
        <w:jc w:val="both"/>
        <w:rPr>
          <w:color w:val="auto"/>
          <w:sz w:val="20"/>
          <w:szCs w:val="20"/>
        </w:rPr>
      </w:pPr>
      <w:r w:rsidRPr="00CC6BB9">
        <w:rPr>
          <w:color w:val="auto"/>
          <w:sz w:val="20"/>
          <w:szCs w:val="20"/>
        </w:rPr>
        <w:t>Mi Familia asegura medidas de inclusión, acciones y ajustes razonables que permiten que las personas con discapacidad y sus familias, participen en procesos de fortalecimiento de sus capacidades, en conjunto con otras familias, de acuerdo con lo estipulado en la Ley 1346 de 2009</w:t>
      </w:r>
      <w:r w:rsidR="00A97030">
        <w:rPr>
          <w:color w:val="auto"/>
          <w:sz w:val="20"/>
          <w:szCs w:val="20"/>
        </w:rPr>
        <w:t xml:space="preserve">, </w:t>
      </w:r>
      <w:r w:rsidR="00A97030" w:rsidRPr="00A97030">
        <w:rPr>
          <w:color w:val="auto"/>
          <w:sz w:val="20"/>
          <w:szCs w:val="20"/>
        </w:rPr>
        <w:t xml:space="preserve">Por medio de la cual se aprueba la “Convención sobre los Derechos de las personas con Discapacidad”, adoptada por la Asamblea General de la Naciones Unidas el 13 de diciembre de 2006.  </w:t>
      </w:r>
    </w:p>
    <w:p w14:paraId="46833BFA" w14:textId="77777777" w:rsidR="00A97030" w:rsidRDefault="00A97030" w:rsidP="001263E2">
      <w:pPr>
        <w:pStyle w:val="Default"/>
        <w:jc w:val="both"/>
        <w:rPr>
          <w:color w:val="auto"/>
          <w:sz w:val="20"/>
          <w:szCs w:val="20"/>
        </w:rPr>
      </w:pPr>
    </w:p>
    <w:p w14:paraId="244C535B" w14:textId="5D98FCFB" w:rsidR="001263E2" w:rsidRPr="008E53CA" w:rsidRDefault="001263E2" w:rsidP="008E53CA">
      <w:pPr>
        <w:pStyle w:val="Default"/>
        <w:shd w:val="clear" w:color="auto" w:fill="7030A0"/>
        <w:jc w:val="both"/>
        <w:rPr>
          <w:color w:val="E7E6E6" w:themeColor="background2"/>
          <w:sz w:val="20"/>
          <w:szCs w:val="20"/>
        </w:rPr>
      </w:pPr>
      <w:r w:rsidRPr="008E53CA">
        <w:rPr>
          <w:color w:val="E7E6E6" w:themeColor="background2"/>
          <w:sz w:val="20"/>
          <w:szCs w:val="20"/>
        </w:rPr>
        <w:t xml:space="preserve">Mi Familia promueve que las familias reconozcan y valoren la diversidad y se avance en la comprensión de una mirada inclusiva e integradora de la diferencia, superando los programas especializados, en contextos que no son necesarios y que refuerzan la exclusión. No obstante, se reconoce que existen situaciones que afectan de manera particular a las familias que tienen integrantes con discapacidad, por ejemplo, se incluyen estrategias que permitan redistribución del trabajo de cuidado, cuidado al cuidador y promoción de </w:t>
      </w:r>
      <w:commentRangeStart w:id="37"/>
      <w:r w:rsidRPr="008E53CA">
        <w:rPr>
          <w:color w:val="E7E6E6" w:themeColor="background2"/>
          <w:sz w:val="20"/>
          <w:szCs w:val="20"/>
        </w:rPr>
        <w:t>participación</w:t>
      </w:r>
      <w:commentRangeEnd w:id="37"/>
      <w:r w:rsidR="008E53CA">
        <w:rPr>
          <w:rStyle w:val="Refdecomentario"/>
          <w:rFonts w:eastAsia="Arial"/>
          <w:color w:val="auto"/>
        </w:rPr>
        <w:commentReference w:id="37"/>
      </w:r>
      <w:r w:rsidRPr="008E53CA">
        <w:rPr>
          <w:color w:val="E7E6E6" w:themeColor="background2"/>
          <w:sz w:val="20"/>
          <w:szCs w:val="20"/>
        </w:rPr>
        <w:t xml:space="preserve">. </w:t>
      </w:r>
    </w:p>
    <w:p w14:paraId="512DFEE7" w14:textId="32DBBBC9" w:rsidR="00A97030" w:rsidRDefault="00A97030" w:rsidP="001263E2">
      <w:pPr>
        <w:pStyle w:val="Default"/>
        <w:jc w:val="both"/>
        <w:rPr>
          <w:color w:val="auto"/>
          <w:sz w:val="20"/>
          <w:szCs w:val="20"/>
        </w:rPr>
      </w:pPr>
    </w:p>
    <w:p w14:paraId="32BFDB92" w14:textId="055749CF" w:rsidR="00A544FF" w:rsidRDefault="00A544FF" w:rsidP="001263E2">
      <w:pPr>
        <w:pStyle w:val="Default"/>
        <w:jc w:val="both"/>
        <w:rPr>
          <w:color w:val="auto"/>
          <w:sz w:val="20"/>
          <w:szCs w:val="20"/>
        </w:rPr>
      </w:pPr>
    </w:p>
    <w:p w14:paraId="00B72E8B" w14:textId="77777777" w:rsidR="00A544FF" w:rsidRDefault="00A544FF" w:rsidP="001263E2">
      <w:pPr>
        <w:pStyle w:val="Default"/>
        <w:jc w:val="both"/>
        <w:rPr>
          <w:color w:val="auto"/>
          <w:sz w:val="20"/>
          <w:szCs w:val="20"/>
        </w:rPr>
      </w:pPr>
    </w:p>
    <w:p w14:paraId="39899A99" w14:textId="64088471" w:rsidR="00A97030" w:rsidRPr="008E53CA" w:rsidRDefault="008E53CA" w:rsidP="008E53CA">
      <w:pPr>
        <w:pStyle w:val="Default"/>
        <w:numPr>
          <w:ilvl w:val="0"/>
          <w:numId w:val="5"/>
        </w:numPr>
        <w:jc w:val="both"/>
        <w:rPr>
          <w:b/>
          <w:bCs/>
          <w:color w:val="auto"/>
          <w:sz w:val="20"/>
          <w:szCs w:val="20"/>
        </w:rPr>
      </w:pPr>
      <w:r w:rsidRPr="008E53CA">
        <w:rPr>
          <w:b/>
          <w:bCs/>
          <w:color w:val="auto"/>
          <w:sz w:val="20"/>
          <w:szCs w:val="20"/>
        </w:rPr>
        <w:t>Género</w:t>
      </w:r>
    </w:p>
    <w:p w14:paraId="5DBD2EC5" w14:textId="77777777" w:rsidR="00A544FF" w:rsidRDefault="00A544FF" w:rsidP="001263E2">
      <w:pPr>
        <w:pStyle w:val="Default"/>
        <w:jc w:val="both"/>
        <w:rPr>
          <w:color w:val="auto"/>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156"/>
      </w:tblGrid>
      <w:tr w:rsidR="00292ED4" w14:paraId="4F23A732" w14:textId="77777777" w:rsidTr="00292ED4">
        <w:tc>
          <w:tcPr>
            <w:tcW w:w="4678" w:type="dxa"/>
          </w:tcPr>
          <w:p w14:paraId="41CF6A04" w14:textId="06A73992" w:rsidR="00292ED4" w:rsidRDefault="00292ED4" w:rsidP="001263E2">
            <w:pPr>
              <w:pStyle w:val="Default"/>
              <w:jc w:val="both"/>
              <w:rPr>
                <w:color w:val="auto"/>
                <w:sz w:val="20"/>
                <w:szCs w:val="20"/>
              </w:rPr>
            </w:pPr>
            <w:r w:rsidRPr="00CC6BB9">
              <w:rPr>
                <w:color w:val="auto"/>
                <w:sz w:val="20"/>
                <w:szCs w:val="20"/>
              </w:rPr>
              <w:t xml:space="preserve">La perspectiva de género reconoce que las relaciones entre personas pueden verse alteradas en función de procesos sociales, culturales e históricos, asignando roles, identidades, espacios y comportamientos específicos, que en ocasiones pueden generar inequidades basadas en el género, en los diferentes contextos. </w:t>
            </w:r>
          </w:p>
        </w:tc>
        <w:commentRangeStart w:id="38"/>
        <w:tc>
          <w:tcPr>
            <w:tcW w:w="4156" w:type="dxa"/>
          </w:tcPr>
          <w:p w14:paraId="4D22E7CE" w14:textId="7842B440" w:rsidR="00292ED4" w:rsidRPr="00292ED4" w:rsidRDefault="00292ED4" w:rsidP="00292ED4">
            <w:r>
              <w:fldChar w:fldCharType="begin"/>
            </w:r>
            <w:r>
              <w:instrText xml:space="preserve"> INCLUDEPICTURE "https://as2.ftcdn.net/v2/jpg/05/36/69/49/1000_F_536694902_tENVuCIFkCWJNfh0xJrqUXE0wKGGb77X.jpg" \* MERGEFORMATINET </w:instrText>
            </w:r>
            <w:r>
              <w:fldChar w:fldCharType="separate"/>
            </w:r>
            <w:r>
              <w:rPr>
                <w:noProof/>
              </w:rPr>
              <w:drawing>
                <wp:inline distT="0" distB="0" distL="0" distR="0" wp14:anchorId="0597359A" wp14:editId="0CAD87E3">
                  <wp:extent cx="2321962" cy="1271691"/>
                  <wp:effectExtent l="0" t="0" r="2540" b="0"/>
                  <wp:docPr id="10" name="Imagen 10" descr="Woman holding paper human figures at wooden table, closeup. Diversity and inclusi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man holding paper human figures at wooden table, closeup. Diversity and inclusion concep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303" b="10601"/>
                          <a:stretch/>
                        </pic:blipFill>
                        <pic:spPr bwMode="auto">
                          <a:xfrm>
                            <a:off x="0" y="0"/>
                            <a:ext cx="2405436" cy="131740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commentRangeEnd w:id="38"/>
            <w:r>
              <w:rPr>
                <w:rStyle w:val="Refdecomentario"/>
              </w:rPr>
              <w:commentReference w:id="38"/>
            </w:r>
          </w:p>
        </w:tc>
      </w:tr>
    </w:tbl>
    <w:p w14:paraId="2C81A2E7" w14:textId="77777777" w:rsidR="008E53CA" w:rsidRPr="00CC6BB9" w:rsidRDefault="008E53CA" w:rsidP="001263E2">
      <w:pPr>
        <w:pStyle w:val="Default"/>
        <w:jc w:val="both"/>
        <w:rPr>
          <w:color w:val="auto"/>
          <w:sz w:val="20"/>
          <w:szCs w:val="20"/>
        </w:rPr>
      </w:pPr>
    </w:p>
    <w:p w14:paraId="0AC78108" w14:textId="045334EA" w:rsidR="001263E2" w:rsidRPr="008E53CA" w:rsidRDefault="001263E2" w:rsidP="008E53CA">
      <w:pPr>
        <w:pStyle w:val="Default"/>
        <w:shd w:val="clear" w:color="auto" w:fill="7030A0"/>
        <w:jc w:val="both"/>
        <w:rPr>
          <w:color w:val="E7E6E6" w:themeColor="background2"/>
          <w:sz w:val="20"/>
          <w:szCs w:val="20"/>
        </w:rPr>
      </w:pPr>
      <w:r w:rsidRPr="008E53CA">
        <w:rPr>
          <w:color w:val="E7E6E6" w:themeColor="background2"/>
          <w:sz w:val="20"/>
          <w:szCs w:val="20"/>
        </w:rPr>
        <w:t xml:space="preserve">A partir de este enfoque, Mi Familia desarrolla acciones que permitan avanzar en la equidad de género, tales como: promoción de distribuciones balanceadas en el cuidado, promoción de derechos sexuales y reproductivos con énfasis en la prevención del embarazo en la adolescencia y las uniones tempranas, así como fortalecer prácticas para la prevención de la violencia basada en género, entre otros; lo anterior, para garantizar mayores niveles de bienestar en la familia, que permitan generar relaciones solidarias, democráticas y participativas entre sus </w:t>
      </w:r>
      <w:commentRangeStart w:id="39"/>
      <w:r w:rsidRPr="008E53CA">
        <w:rPr>
          <w:color w:val="E7E6E6" w:themeColor="background2"/>
          <w:sz w:val="20"/>
          <w:szCs w:val="20"/>
        </w:rPr>
        <w:t>integrantes</w:t>
      </w:r>
      <w:commentRangeEnd w:id="39"/>
      <w:r w:rsidR="008E53CA">
        <w:rPr>
          <w:rStyle w:val="Refdecomentario"/>
          <w:rFonts w:eastAsia="Arial"/>
          <w:color w:val="auto"/>
        </w:rPr>
        <w:commentReference w:id="39"/>
      </w:r>
      <w:r w:rsidRPr="008E53CA">
        <w:rPr>
          <w:color w:val="E7E6E6" w:themeColor="background2"/>
          <w:sz w:val="20"/>
          <w:szCs w:val="20"/>
        </w:rPr>
        <w:t xml:space="preserve">. </w:t>
      </w:r>
    </w:p>
    <w:p w14:paraId="0721A2F1" w14:textId="77777777" w:rsidR="008E53CA" w:rsidRPr="00CC6BB9" w:rsidRDefault="008E53CA" w:rsidP="001263E2">
      <w:pPr>
        <w:pStyle w:val="Default"/>
        <w:jc w:val="both"/>
        <w:rPr>
          <w:color w:val="auto"/>
          <w:sz w:val="20"/>
          <w:szCs w:val="20"/>
        </w:rPr>
      </w:pPr>
    </w:p>
    <w:p w14:paraId="22ADC269" w14:textId="77777777" w:rsidR="001263E2" w:rsidRPr="00CC6BB9" w:rsidRDefault="001263E2" w:rsidP="001263E2">
      <w:pPr>
        <w:pStyle w:val="Default"/>
        <w:jc w:val="both"/>
        <w:rPr>
          <w:color w:val="auto"/>
          <w:sz w:val="20"/>
          <w:szCs w:val="20"/>
        </w:rPr>
      </w:pPr>
    </w:p>
    <w:p w14:paraId="7F07F9F3" w14:textId="1F124E63" w:rsidR="001263E2" w:rsidRPr="008E53CA" w:rsidRDefault="001263E2" w:rsidP="008E53CA">
      <w:pPr>
        <w:pStyle w:val="Default"/>
        <w:numPr>
          <w:ilvl w:val="0"/>
          <w:numId w:val="5"/>
        </w:numPr>
        <w:jc w:val="both"/>
        <w:rPr>
          <w:b/>
          <w:bCs/>
          <w:color w:val="auto"/>
          <w:sz w:val="20"/>
          <w:szCs w:val="20"/>
        </w:rPr>
      </w:pPr>
      <w:r w:rsidRPr="008E53CA">
        <w:rPr>
          <w:b/>
          <w:bCs/>
          <w:color w:val="auto"/>
          <w:sz w:val="20"/>
          <w:szCs w:val="20"/>
        </w:rPr>
        <w:t xml:space="preserve">Diversidad sexual y de género </w:t>
      </w:r>
    </w:p>
    <w:p w14:paraId="700CEE3D" w14:textId="77777777" w:rsidR="001263E2" w:rsidRPr="00CC6BB9" w:rsidRDefault="001263E2" w:rsidP="001263E2">
      <w:pPr>
        <w:pStyle w:val="Default"/>
        <w:jc w:val="both"/>
        <w:rPr>
          <w:color w:val="auto"/>
          <w:sz w:val="20"/>
          <w:szCs w:val="20"/>
        </w:rPr>
      </w:pPr>
    </w:p>
    <w:p w14:paraId="3B1C89E1" w14:textId="1CBEF41B" w:rsidR="001263E2" w:rsidRDefault="001263E2" w:rsidP="001263E2">
      <w:pPr>
        <w:pStyle w:val="Default"/>
        <w:jc w:val="both"/>
        <w:rPr>
          <w:color w:val="auto"/>
          <w:sz w:val="20"/>
          <w:szCs w:val="20"/>
        </w:rPr>
      </w:pPr>
      <w:r w:rsidRPr="00CC6BB9">
        <w:rPr>
          <w:color w:val="auto"/>
          <w:sz w:val="20"/>
          <w:szCs w:val="20"/>
        </w:rPr>
        <w:t xml:space="preserve">Al respecto, es importante hacer referencia a los derechos consagrados en los artículos 13 y 16 de la Constitución Política Nacional: </w:t>
      </w:r>
    </w:p>
    <w:p w14:paraId="64A773C4" w14:textId="77777777" w:rsidR="008E53CA" w:rsidRPr="00CC6BB9" w:rsidRDefault="008E53CA" w:rsidP="001263E2">
      <w:pPr>
        <w:pStyle w:val="Default"/>
        <w:jc w:val="both"/>
        <w:rPr>
          <w:color w:val="auto"/>
          <w:sz w:val="20"/>
          <w:szCs w:val="20"/>
        </w:rPr>
      </w:pPr>
    </w:p>
    <w:p w14:paraId="50E24FFC" w14:textId="07111CBE" w:rsidR="001263E2" w:rsidRPr="008E53CA" w:rsidRDefault="001263E2" w:rsidP="008E53CA">
      <w:pPr>
        <w:pStyle w:val="Default"/>
        <w:shd w:val="clear" w:color="auto" w:fill="5B9BD5" w:themeFill="accent5"/>
        <w:jc w:val="both"/>
        <w:rPr>
          <w:color w:val="E7E6E6" w:themeColor="background2"/>
          <w:sz w:val="20"/>
          <w:szCs w:val="20"/>
        </w:rPr>
      </w:pPr>
      <w:r w:rsidRPr="008E53CA">
        <w:rPr>
          <w:color w:val="E7E6E6" w:themeColor="background2"/>
          <w:sz w:val="20"/>
          <w:szCs w:val="20"/>
        </w:rPr>
        <w:t xml:space="preserve">“Artículo 13. Todas las personas nacen libres e iguales ante la ley, recibirán la misma protección y trato de las autoridades y gozarán de los mismos derechos, libertades y oportunidades sin ninguna discriminación por razones de sexo, raza, origen nacional o familiar, lengua, religión, opinión política o filosófica. El Estado promoverá las condiciones para que la igualdad sea real y efectiva y adoptara medidas en favor de grupos discriminados o marginados…”. Artículo 16. Todas las personas tienen derecho al libre desarrollo de su personalidad sin más limitaciones que las que imponen los derechos de los demás y el orden </w:t>
      </w:r>
      <w:commentRangeStart w:id="40"/>
      <w:r w:rsidRPr="008E53CA">
        <w:rPr>
          <w:color w:val="E7E6E6" w:themeColor="background2"/>
          <w:sz w:val="20"/>
          <w:szCs w:val="20"/>
        </w:rPr>
        <w:t>jurídico</w:t>
      </w:r>
      <w:commentRangeEnd w:id="40"/>
      <w:r w:rsidR="008E53CA">
        <w:rPr>
          <w:rStyle w:val="Refdecomentario"/>
          <w:rFonts w:eastAsia="Arial"/>
          <w:color w:val="auto"/>
        </w:rPr>
        <w:commentReference w:id="40"/>
      </w:r>
      <w:r w:rsidRPr="008E53CA">
        <w:rPr>
          <w:color w:val="E7E6E6" w:themeColor="background2"/>
          <w:sz w:val="20"/>
          <w:szCs w:val="20"/>
        </w:rPr>
        <w:t xml:space="preserve">.” </w:t>
      </w:r>
    </w:p>
    <w:p w14:paraId="36886623" w14:textId="77777777" w:rsidR="008E53CA" w:rsidRPr="00CC6BB9" w:rsidRDefault="008E53CA" w:rsidP="001263E2">
      <w:pPr>
        <w:pStyle w:val="Default"/>
        <w:jc w:val="both"/>
        <w:rPr>
          <w:color w:val="auto"/>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155"/>
      </w:tblGrid>
      <w:tr w:rsidR="00292ED4" w14:paraId="5C3103F3" w14:textId="77777777" w:rsidTr="00292ED4">
        <w:tc>
          <w:tcPr>
            <w:tcW w:w="4673" w:type="dxa"/>
          </w:tcPr>
          <w:p w14:paraId="7BA86AF4" w14:textId="0E3C3792" w:rsidR="00292ED4" w:rsidRDefault="00292ED4" w:rsidP="001263E2">
            <w:pPr>
              <w:pStyle w:val="Default"/>
              <w:jc w:val="both"/>
              <w:rPr>
                <w:color w:val="auto"/>
                <w:sz w:val="20"/>
                <w:szCs w:val="20"/>
              </w:rPr>
            </w:pPr>
            <w:r w:rsidRPr="00CC6BB9">
              <w:rPr>
                <w:color w:val="auto"/>
                <w:sz w:val="20"/>
                <w:szCs w:val="20"/>
              </w:rPr>
              <w:t xml:space="preserve">De igual forma, el Decreto 762 de 201827 reconoce la dignidad de todas las personas LGBTI y personas con orientaciones sexuales e identidades de género diversas y orienta al cumplimiento de la promoción y procura del goce efectivo de los derechos y libertades, mediante la adopción de medidas, acciones, y mecanismos que vayan encaminados a materializar el derecho a la igualdad y a la no discriminación. </w:t>
            </w:r>
          </w:p>
        </w:tc>
        <w:commentRangeStart w:id="41"/>
        <w:tc>
          <w:tcPr>
            <w:tcW w:w="4155" w:type="dxa"/>
          </w:tcPr>
          <w:p w14:paraId="071C1A7E" w14:textId="4003673A" w:rsidR="00292ED4" w:rsidRDefault="00292ED4" w:rsidP="00292ED4">
            <w:pPr>
              <w:rPr>
                <w:sz w:val="20"/>
                <w:szCs w:val="20"/>
              </w:rPr>
            </w:pPr>
            <w:r>
              <w:fldChar w:fldCharType="begin"/>
            </w:r>
            <w:r>
              <w:instrText xml:space="preserve"> INCLUDEPICTURE "https://as2.ftcdn.net/v2/jpg/06/03/58/77/1000_F_603587777_9s9F92RFKq1XRB8BUL0EnktpzDVACgZX.jpg" \* MERGEFORMATINET </w:instrText>
            </w:r>
            <w:r>
              <w:fldChar w:fldCharType="separate"/>
            </w:r>
            <w:r>
              <w:rPr>
                <w:noProof/>
              </w:rPr>
              <w:drawing>
                <wp:inline distT="0" distB="0" distL="0" distR="0" wp14:anchorId="62C6B671" wp14:editId="513A2DFF">
                  <wp:extent cx="2029460" cy="1354122"/>
                  <wp:effectExtent l="0" t="0" r="2540" b="5080"/>
                  <wp:docPr id="11" name="Imagen 11" descr="Portrait of a group Asian young gay man happy while posing with gay pride rainbow flag at studio over gray background. People lifestyle fashion lgbtq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rtrait of a group Asian young gay man happy while posing with gay pride rainbow flag at studio over gray background. People lifestyle fashion lgbtq concep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0567" cy="1368205"/>
                          </a:xfrm>
                          <a:prstGeom prst="rect">
                            <a:avLst/>
                          </a:prstGeom>
                          <a:noFill/>
                          <a:ln>
                            <a:noFill/>
                          </a:ln>
                        </pic:spPr>
                      </pic:pic>
                    </a:graphicData>
                  </a:graphic>
                </wp:inline>
              </w:drawing>
            </w:r>
            <w:r>
              <w:fldChar w:fldCharType="end"/>
            </w:r>
            <w:commentRangeEnd w:id="41"/>
            <w:r>
              <w:rPr>
                <w:rStyle w:val="Refdecomentario"/>
              </w:rPr>
              <w:commentReference w:id="41"/>
            </w:r>
          </w:p>
        </w:tc>
      </w:tr>
    </w:tbl>
    <w:p w14:paraId="05AD64B4" w14:textId="77777777" w:rsidR="001263E2" w:rsidRPr="00CC6BB9" w:rsidRDefault="001263E2" w:rsidP="001263E2">
      <w:pPr>
        <w:pStyle w:val="Default"/>
        <w:jc w:val="both"/>
        <w:rPr>
          <w:color w:val="auto"/>
          <w:sz w:val="20"/>
          <w:szCs w:val="20"/>
        </w:rPr>
      </w:pPr>
    </w:p>
    <w:p w14:paraId="67FCFAA5" w14:textId="77777777" w:rsidR="001263E2" w:rsidRPr="00CC6BB9" w:rsidRDefault="001263E2" w:rsidP="001263E2">
      <w:pPr>
        <w:pStyle w:val="Default"/>
        <w:jc w:val="both"/>
        <w:rPr>
          <w:color w:val="auto"/>
          <w:sz w:val="20"/>
          <w:szCs w:val="20"/>
        </w:rPr>
      </w:pPr>
    </w:p>
    <w:p w14:paraId="6F28810D" w14:textId="07F901B2" w:rsidR="001263E2" w:rsidRPr="008E53CA" w:rsidRDefault="001263E2" w:rsidP="008E53CA">
      <w:pPr>
        <w:pStyle w:val="Default"/>
        <w:numPr>
          <w:ilvl w:val="0"/>
          <w:numId w:val="5"/>
        </w:numPr>
        <w:jc w:val="both"/>
        <w:rPr>
          <w:b/>
          <w:bCs/>
          <w:color w:val="auto"/>
          <w:sz w:val="20"/>
          <w:szCs w:val="20"/>
        </w:rPr>
      </w:pPr>
      <w:r w:rsidRPr="008E53CA">
        <w:rPr>
          <w:b/>
          <w:bCs/>
          <w:color w:val="auto"/>
          <w:sz w:val="20"/>
          <w:szCs w:val="20"/>
        </w:rPr>
        <w:t xml:space="preserve">Pertenencia étnica </w:t>
      </w:r>
    </w:p>
    <w:p w14:paraId="7FEBCC40" w14:textId="77777777" w:rsidR="001263E2" w:rsidRPr="00CC6BB9" w:rsidRDefault="001263E2" w:rsidP="001263E2">
      <w:pPr>
        <w:pStyle w:val="Default"/>
        <w:jc w:val="both"/>
        <w:rPr>
          <w:color w:val="auto"/>
          <w:sz w:val="20"/>
          <w:szCs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730"/>
      </w:tblGrid>
      <w:tr w:rsidR="00654F2B" w14:paraId="3601C46F" w14:textId="77777777" w:rsidTr="00654F2B">
        <w:tc>
          <w:tcPr>
            <w:tcW w:w="5098" w:type="dxa"/>
          </w:tcPr>
          <w:p w14:paraId="693509DB" w14:textId="77777777" w:rsidR="00654F2B" w:rsidRDefault="00654F2B" w:rsidP="00654F2B">
            <w:pPr>
              <w:pStyle w:val="Default"/>
              <w:jc w:val="both"/>
              <w:rPr>
                <w:color w:val="auto"/>
                <w:sz w:val="20"/>
                <w:szCs w:val="20"/>
              </w:rPr>
            </w:pPr>
            <w:r w:rsidRPr="00CC6BB9">
              <w:rPr>
                <w:color w:val="auto"/>
                <w:sz w:val="20"/>
                <w:szCs w:val="20"/>
              </w:rPr>
              <w:t xml:space="preserve">Parte del reconocimiento de los indígenas, afrocolombianos, negros, raizales, </w:t>
            </w:r>
            <w:proofErr w:type="spellStart"/>
            <w:r w:rsidRPr="00CC6BB9">
              <w:rPr>
                <w:color w:val="auto"/>
                <w:sz w:val="20"/>
                <w:szCs w:val="20"/>
              </w:rPr>
              <w:t>palenqueros</w:t>
            </w:r>
            <w:proofErr w:type="spellEnd"/>
            <w:r w:rsidRPr="00CC6BB9">
              <w:rPr>
                <w:color w:val="auto"/>
                <w:sz w:val="20"/>
                <w:szCs w:val="20"/>
              </w:rPr>
              <w:t xml:space="preserve"> y gitanos, como sujetos de especial protección, debido a que sus procesos históricos y culturales han estado atravesados por formas de discriminación e inequidad, ya sea por </w:t>
            </w:r>
            <w:proofErr w:type="spellStart"/>
            <w:r w:rsidRPr="00CC6BB9">
              <w:rPr>
                <w:color w:val="auto"/>
                <w:sz w:val="20"/>
                <w:szCs w:val="20"/>
              </w:rPr>
              <w:t>invisibilización</w:t>
            </w:r>
            <w:proofErr w:type="spellEnd"/>
            <w:r w:rsidRPr="00CC6BB9">
              <w:rPr>
                <w:color w:val="auto"/>
                <w:sz w:val="20"/>
                <w:szCs w:val="20"/>
              </w:rPr>
              <w:t xml:space="preserve"> o por formas violentas de integración a la sociedad. </w:t>
            </w:r>
          </w:p>
          <w:p w14:paraId="250E0C9A" w14:textId="77777777" w:rsidR="00654F2B" w:rsidRDefault="00654F2B" w:rsidP="001263E2">
            <w:pPr>
              <w:pStyle w:val="Default"/>
              <w:jc w:val="both"/>
              <w:rPr>
                <w:color w:val="auto"/>
                <w:sz w:val="20"/>
                <w:szCs w:val="20"/>
              </w:rPr>
            </w:pPr>
          </w:p>
        </w:tc>
        <w:commentRangeStart w:id="42"/>
        <w:tc>
          <w:tcPr>
            <w:tcW w:w="3730" w:type="dxa"/>
          </w:tcPr>
          <w:p w14:paraId="55E53709" w14:textId="7AEA650F" w:rsidR="00654F2B" w:rsidRDefault="00654F2B" w:rsidP="00654F2B">
            <w:r>
              <w:fldChar w:fldCharType="begin"/>
            </w:r>
            <w:r>
              <w:instrText xml:space="preserve"> INCLUDEPICTURE "https://as2.ftcdn.net/v2/jpg/02/00/95/03/1000_F_200950348_kEpuqgaHxEz2grKPcjEHWuXmR1pwwdnW.jpg" \* MERGEFORMATINET </w:instrText>
            </w:r>
            <w:r>
              <w:fldChar w:fldCharType="separate"/>
            </w:r>
            <w:r>
              <w:rPr>
                <w:noProof/>
              </w:rPr>
              <w:drawing>
                <wp:inline distT="0" distB="0" distL="0" distR="0" wp14:anchorId="544E2B6F" wp14:editId="0E71AAA5">
                  <wp:extent cx="1828642" cy="1220129"/>
                  <wp:effectExtent l="0" t="0" r="635" b="0"/>
                  <wp:docPr id="12" name="Imagen 12" descr="Happy native american family in the country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appy native american family in the countrysi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7778" cy="1239569"/>
                          </a:xfrm>
                          <a:prstGeom prst="rect">
                            <a:avLst/>
                          </a:prstGeom>
                          <a:noFill/>
                          <a:ln>
                            <a:noFill/>
                          </a:ln>
                        </pic:spPr>
                      </pic:pic>
                    </a:graphicData>
                  </a:graphic>
                </wp:inline>
              </w:drawing>
            </w:r>
            <w:r>
              <w:fldChar w:fldCharType="end"/>
            </w:r>
            <w:commentRangeEnd w:id="42"/>
            <w:r>
              <w:rPr>
                <w:rStyle w:val="Refdecomentario"/>
              </w:rPr>
              <w:commentReference w:id="42"/>
            </w:r>
          </w:p>
          <w:p w14:paraId="2706413F" w14:textId="77777777" w:rsidR="00654F2B" w:rsidRDefault="00654F2B" w:rsidP="001263E2">
            <w:pPr>
              <w:pStyle w:val="Default"/>
              <w:jc w:val="both"/>
              <w:rPr>
                <w:color w:val="auto"/>
                <w:sz w:val="20"/>
                <w:szCs w:val="20"/>
              </w:rPr>
            </w:pPr>
          </w:p>
        </w:tc>
      </w:tr>
    </w:tbl>
    <w:p w14:paraId="01DE3756" w14:textId="77777777" w:rsidR="008E53CA" w:rsidRPr="00CC6BB9" w:rsidRDefault="008E53CA" w:rsidP="001263E2">
      <w:pPr>
        <w:pStyle w:val="Default"/>
        <w:jc w:val="both"/>
        <w:rPr>
          <w:color w:val="auto"/>
          <w:sz w:val="20"/>
          <w:szCs w:val="20"/>
        </w:rPr>
      </w:pPr>
    </w:p>
    <w:p w14:paraId="05DB4222" w14:textId="77777777" w:rsidR="001263E2" w:rsidRPr="003201FA" w:rsidRDefault="001263E2" w:rsidP="003201FA">
      <w:pPr>
        <w:pStyle w:val="Default"/>
        <w:shd w:val="clear" w:color="auto" w:fill="7030A0"/>
        <w:jc w:val="both"/>
        <w:rPr>
          <w:color w:val="E7E6E6" w:themeColor="background2"/>
          <w:sz w:val="20"/>
          <w:szCs w:val="20"/>
        </w:rPr>
      </w:pPr>
      <w:r w:rsidRPr="003201FA">
        <w:rPr>
          <w:color w:val="E7E6E6" w:themeColor="background2"/>
          <w:sz w:val="20"/>
          <w:szCs w:val="20"/>
        </w:rPr>
        <w:t>En este sentido, este enfoque promueve la garantía de derechos, en especial a la igualdad y no discriminación de estas poblaciones, mediante una atención que obedezca a sus propias realidades actuales e históricas. Es decir, se encamina a una inclusión de las diferencias, de manera tal que éstas no sean opacadas, sino que se consoliden como el marco para la ampliación de la atención y para garantizarlo, la atención parte del modelo de enfoque diferencial de derechos -MEDD- del ICBF (2017) e incluye indicaciones en la guía de orientaciones para el trabajo con familias con pertenencia étnica -Modalidad Mi familia- (ICBF-</w:t>
      </w:r>
      <w:commentRangeStart w:id="43"/>
      <w:r w:rsidRPr="003201FA">
        <w:rPr>
          <w:color w:val="E7E6E6" w:themeColor="background2"/>
          <w:sz w:val="20"/>
          <w:szCs w:val="20"/>
        </w:rPr>
        <w:t>2021</w:t>
      </w:r>
      <w:commentRangeEnd w:id="43"/>
      <w:r w:rsidR="003201FA">
        <w:rPr>
          <w:rStyle w:val="Refdecomentario"/>
          <w:rFonts w:eastAsia="Arial"/>
          <w:color w:val="auto"/>
        </w:rPr>
        <w:commentReference w:id="43"/>
      </w:r>
      <w:r w:rsidRPr="003201FA">
        <w:rPr>
          <w:color w:val="E7E6E6" w:themeColor="background2"/>
          <w:sz w:val="20"/>
          <w:szCs w:val="20"/>
        </w:rPr>
        <w:t xml:space="preserve">) </w:t>
      </w:r>
    </w:p>
    <w:p w14:paraId="4784CCF2" w14:textId="77777777" w:rsidR="001263E2" w:rsidRPr="00CC6BB9" w:rsidRDefault="001263E2" w:rsidP="001263E2">
      <w:pPr>
        <w:rPr>
          <w:sz w:val="20"/>
          <w:szCs w:val="20"/>
        </w:rPr>
      </w:pPr>
    </w:p>
    <w:p w14:paraId="65EE2594" w14:textId="77777777" w:rsidR="00901BF0" w:rsidRPr="00CC6BB9" w:rsidRDefault="00901BF0" w:rsidP="001263E2">
      <w:pPr>
        <w:rPr>
          <w:sz w:val="20"/>
          <w:szCs w:val="20"/>
        </w:rPr>
      </w:pPr>
    </w:p>
    <w:p w14:paraId="00000149" w14:textId="77777777" w:rsidR="00DE5285" w:rsidRPr="00654F2B" w:rsidRDefault="004538AA" w:rsidP="00901BF0">
      <w:pPr>
        <w:snapToGrid w:val="0"/>
        <w:spacing w:after="120" w:line="276" w:lineRule="auto"/>
        <w:jc w:val="center"/>
        <w:rPr>
          <w:b/>
          <w:color w:val="000000" w:themeColor="text1"/>
          <w:sz w:val="20"/>
          <w:szCs w:val="20"/>
        </w:rPr>
      </w:pPr>
      <w:r w:rsidRPr="00654F2B">
        <w:rPr>
          <w:b/>
          <w:color w:val="000000" w:themeColor="text1"/>
          <w:sz w:val="20"/>
          <w:szCs w:val="20"/>
        </w:rPr>
        <w:t>D. SÍNTESIS</w:t>
      </w:r>
    </w:p>
    <w:p w14:paraId="0000014A" w14:textId="77777777" w:rsidR="00DE5285" w:rsidRPr="00861812" w:rsidRDefault="004538AA" w:rsidP="005D2C1B">
      <w:pPr>
        <w:snapToGrid w:val="0"/>
        <w:spacing w:after="120" w:line="276" w:lineRule="auto"/>
        <w:rPr>
          <w:sz w:val="20"/>
          <w:szCs w:val="20"/>
        </w:rPr>
      </w:pPr>
      <w:r w:rsidRPr="00861812">
        <w:rPr>
          <w:sz w:val="20"/>
          <w:szCs w:val="20"/>
        </w:rPr>
        <w:t xml:space="preserve">En el siguiente diagrama se puede visualizar lo desarrollado en el componente. </w:t>
      </w:r>
    </w:p>
    <w:p w14:paraId="0000014D" w14:textId="1CD8F41F" w:rsidR="00DE5285" w:rsidRPr="00861812" w:rsidRDefault="00DE5285" w:rsidP="005D2C1B">
      <w:pPr>
        <w:snapToGrid w:val="0"/>
        <w:spacing w:after="120" w:line="276" w:lineRule="auto"/>
        <w:rPr>
          <w:sz w:val="20"/>
          <w:szCs w:val="20"/>
        </w:rPr>
      </w:pPr>
    </w:p>
    <w:tbl>
      <w:tblPr>
        <w:tblStyle w:val="aff9"/>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4"/>
      </w:tblGrid>
      <w:tr w:rsidR="00DE5285" w:rsidRPr="005D2C1B" w14:paraId="69C23137" w14:textId="77777777" w:rsidTr="001263E2">
        <w:trPr>
          <w:trHeight w:val="561"/>
        </w:trPr>
        <w:tc>
          <w:tcPr>
            <w:tcW w:w="9054" w:type="dxa"/>
            <w:shd w:val="clear" w:color="auto" w:fill="ED7D31"/>
            <w:vAlign w:val="center"/>
          </w:tcPr>
          <w:p w14:paraId="00000152" w14:textId="158C028C" w:rsidR="00DE5285" w:rsidRPr="00861812" w:rsidRDefault="004538AA" w:rsidP="001263E2">
            <w:pPr>
              <w:snapToGrid w:val="0"/>
              <w:spacing w:after="120" w:line="276" w:lineRule="auto"/>
              <w:jc w:val="center"/>
              <w:rPr>
                <w:b/>
                <w:color w:val="FFFFFF"/>
                <w:sz w:val="20"/>
                <w:szCs w:val="20"/>
              </w:rPr>
            </w:pPr>
            <w:r w:rsidRPr="005D2C1B">
              <w:rPr>
                <w:b/>
                <w:color w:val="FFFFFF"/>
                <w:sz w:val="20"/>
                <w:szCs w:val="20"/>
              </w:rPr>
              <w:t>CF01_</w:t>
            </w:r>
            <w:sdt>
              <w:sdtPr>
                <w:rPr>
                  <w:sz w:val="20"/>
                  <w:szCs w:val="20"/>
                </w:rPr>
                <w:tag w:val="goog_rdk_43"/>
                <w:id w:val="-161625351"/>
              </w:sdtPr>
              <w:sdtEndPr/>
              <w:sdtContent>
                <w:commentRangeStart w:id="44"/>
              </w:sdtContent>
            </w:sdt>
            <w:r w:rsidRPr="005D2C1B">
              <w:rPr>
                <w:b/>
                <w:color w:val="FFFFFF"/>
                <w:sz w:val="20"/>
                <w:szCs w:val="20"/>
              </w:rPr>
              <w:t>Síntesis</w:t>
            </w:r>
            <w:commentRangeEnd w:id="44"/>
            <w:r w:rsidRPr="005D2C1B">
              <w:rPr>
                <w:sz w:val="20"/>
                <w:szCs w:val="20"/>
              </w:rPr>
              <w:commentReference w:id="44"/>
            </w:r>
          </w:p>
        </w:tc>
      </w:tr>
    </w:tbl>
    <w:p w14:paraId="00000153" w14:textId="50200D55" w:rsidR="00DE5285" w:rsidRDefault="00DE5285" w:rsidP="005D2C1B">
      <w:pPr>
        <w:snapToGrid w:val="0"/>
        <w:spacing w:after="120" w:line="276" w:lineRule="auto"/>
        <w:rPr>
          <w:b/>
          <w:color w:val="FF0000"/>
          <w:sz w:val="20"/>
          <w:szCs w:val="20"/>
        </w:rPr>
      </w:pPr>
    </w:p>
    <w:p w14:paraId="78AC6824" w14:textId="09242D5C" w:rsidR="00093AD5" w:rsidRDefault="00093AD5" w:rsidP="005D2C1B">
      <w:pPr>
        <w:snapToGrid w:val="0"/>
        <w:spacing w:after="120" w:line="276" w:lineRule="auto"/>
        <w:rPr>
          <w:b/>
          <w:color w:val="FF0000"/>
          <w:sz w:val="20"/>
          <w:szCs w:val="20"/>
        </w:rPr>
      </w:pPr>
    </w:p>
    <w:p w14:paraId="4BECD4B3" w14:textId="77777777" w:rsidR="00093AD5" w:rsidRPr="00901BF0" w:rsidRDefault="00093AD5" w:rsidP="005D2C1B">
      <w:pPr>
        <w:snapToGrid w:val="0"/>
        <w:spacing w:after="120" w:line="276" w:lineRule="auto"/>
        <w:rPr>
          <w:b/>
          <w:color w:val="FF0000"/>
          <w:sz w:val="20"/>
          <w:szCs w:val="20"/>
        </w:rPr>
      </w:pPr>
    </w:p>
    <w:p w14:paraId="00000154" w14:textId="77777777" w:rsidR="00DE5285" w:rsidRPr="004230AC" w:rsidRDefault="004538AA" w:rsidP="005D2C1B">
      <w:pPr>
        <w:snapToGrid w:val="0"/>
        <w:spacing w:after="120" w:line="276" w:lineRule="auto"/>
        <w:jc w:val="center"/>
        <w:rPr>
          <w:b/>
          <w:color w:val="000000" w:themeColor="text1"/>
          <w:sz w:val="20"/>
          <w:szCs w:val="20"/>
        </w:rPr>
      </w:pPr>
      <w:r w:rsidRPr="004230AC">
        <w:rPr>
          <w:b/>
          <w:color w:val="000000" w:themeColor="text1"/>
          <w:sz w:val="20"/>
          <w:szCs w:val="20"/>
        </w:rPr>
        <w:t>E. ACTIVIDADES DIDÁCTICAS</w:t>
      </w:r>
    </w:p>
    <w:tbl>
      <w:tblPr>
        <w:tblStyle w:val="af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DE5285" w:rsidRPr="005D2C1B" w14:paraId="59E6F142" w14:textId="77777777">
        <w:trPr>
          <w:trHeight w:val="298"/>
        </w:trPr>
        <w:tc>
          <w:tcPr>
            <w:tcW w:w="9541" w:type="dxa"/>
            <w:gridSpan w:val="2"/>
            <w:shd w:val="clear" w:color="auto" w:fill="FAC896"/>
            <w:vAlign w:val="center"/>
          </w:tcPr>
          <w:p w14:paraId="00000155" w14:textId="77777777" w:rsidR="00DE5285" w:rsidRPr="005D2C1B" w:rsidRDefault="004538AA" w:rsidP="005D2C1B">
            <w:pPr>
              <w:snapToGrid w:val="0"/>
              <w:spacing w:after="120" w:line="276" w:lineRule="auto"/>
              <w:jc w:val="center"/>
              <w:rPr>
                <w:rFonts w:eastAsia="Calibri"/>
                <w:b/>
                <w:color w:val="000000"/>
                <w:sz w:val="20"/>
                <w:szCs w:val="20"/>
              </w:rPr>
            </w:pPr>
            <w:r w:rsidRPr="005D2C1B">
              <w:rPr>
                <w:rFonts w:eastAsia="Calibri"/>
                <w:b/>
                <w:color w:val="000000"/>
                <w:sz w:val="20"/>
                <w:szCs w:val="20"/>
              </w:rPr>
              <w:t>DESCRIPCIÓN DE ACTIVIDAD DIDÁCTICA</w:t>
            </w:r>
          </w:p>
        </w:tc>
      </w:tr>
      <w:tr w:rsidR="00DE5285" w:rsidRPr="005D2C1B" w14:paraId="0BC2487F" w14:textId="77777777">
        <w:trPr>
          <w:trHeight w:val="806"/>
        </w:trPr>
        <w:tc>
          <w:tcPr>
            <w:tcW w:w="2835" w:type="dxa"/>
            <w:shd w:val="clear" w:color="auto" w:fill="FAC896"/>
            <w:vAlign w:val="center"/>
          </w:tcPr>
          <w:p w14:paraId="00000157" w14:textId="77777777" w:rsidR="00DE5285" w:rsidRPr="005D2C1B" w:rsidRDefault="004538AA" w:rsidP="005D2C1B">
            <w:pPr>
              <w:snapToGrid w:val="0"/>
              <w:spacing w:after="120" w:line="276" w:lineRule="auto"/>
              <w:rPr>
                <w:rFonts w:eastAsia="Calibri"/>
                <w:b/>
                <w:color w:val="000000"/>
                <w:sz w:val="20"/>
                <w:szCs w:val="20"/>
              </w:rPr>
            </w:pPr>
            <w:r w:rsidRPr="005D2C1B">
              <w:rPr>
                <w:rFonts w:eastAsia="Calibri"/>
                <w:b/>
                <w:color w:val="000000"/>
                <w:sz w:val="20"/>
                <w:szCs w:val="20"/>
              </w:rPr>
              <w:t>Nombre de la Actividad</w:t>
            </w:r>
          </w:p>
        </w:tc>
        <w:tc>
          <w:tcPr>
            <w:tcW w:w="6706" w:type="dxa"/>
            <w:shd w:val="clear" w:color="auto" w:fill="auto"/>
            <w:vAlign w:val="center"/>
          </w:tcPr>
          <w:p w14:paraId="00000158" w14:textId="77777777" w:rsidR="00DE5285" w:rsidRPr="005D2C1B" w:rsidRDefault="004538AA" w:rsidP="005D2C1B">
            <w:pPr>
              <w:snapToGrid w:val="0"/>
              <w:spacing w:after="120" w:line="276" w:lineRule="auto"/>
              <w:rPr>
                <w:rFonts w:eastAsia="Calibri"/>
                <w:color w:val="000000"/>
                <w:sz w:val="20"/>
                <w:szCs w:val="20"/>
              </w:rPr>
            </w:pPr>
            <w:r w:rsidRPr="005D2C1B">
              <w:rPr>
                <w:rFonts w:eastAsia="Calibri"/>
                <w:color w:val="000000"/>
                <w:sz w:val="20"/>
                <w:szCs w:val="20"/>
              </w:rPr>
              <w:t>Las bases Mi Familia</w:t>
            </w:r>
          </w:p>
        </w:tc>
      </w:tr>
      <w:tr w:rsidR="00DE5285" w:rsidRPr="005D2C1B" w14:paraId="3763E99C" w14:textId="77777777">
        <w:trPr>
          <w:trHeight w:val="806"/>
        </w:trPr>
        <w:tc>
          <w:tcPr>
            <w:tcW w:w="2835" w:type="dxa"/>
            <w:shd w:val="clear" w:color="auto" w:fill="FAC896"/>
            <w:vAlign w:val="center"/>
          </w:tcPr>
          <w:p w14:paraId="00000159" w14:textId="77777777" w:rsidR="00DE5285" w:rsidRPr="005D2C1B" w:rsidRDefault="004538AA" w:rsidP="005D2C1B">
            <w:pPr>
              <w:snapToGrid w:val="0"/>
              <w:spacing w:after="120" w:line="276" w:lineRule="auto"/>
              <w:rPr>
                <w:rFonts w:eastAsia="Calibri"/>
                <w:b/>
                <w:color w:val="000000"/>
                <w:sz w:val="20"/>
                <w:szCs w:val="20"/>
              </w:rPr>
            </w:pPr>
            <w:r w:rsidRPr="005D2C1B">
              <w:rPr>
                <w:rFonts w:eastAsia="Calibri"/>
                <w:b/>
                <w:color w:val="000000"/>
                <w:sz w:val="20"/>
                <w:szCs w:val="20"/>
              </w:rPr>
              <w:t>Objetivo de la actividad</w:t>
            </w:r>
          </w:p>
        </w:tc>
        <w:tc>
          <w:tcPr>
            <w:tcW w:w="6706" w:type="dxa"/>
            <w:shd w:val="clear" w:color="auto" w:fill="auto"/>
            <w:vAlign w:val="center"/>
          </w:tcPr>
          <w:p w14:paraId="0000015A" w14:textId="05B6682C" w:rsidR="00DE5285" w:rsidRPr="005D2C1B" w:rsidRDefault="004538AA" w:rsidP="005D2C1B">
            <w:pPr>
              <w:snapToGrid w:val="0"/>
              <w:spacing w:after="120" w:line="276" w:lineRule="auto"/>
              <w:rPr>
                <w:rFonts w:eastAsia="Calibri"/>
                <w:color w:val="000000"/>
                <w:sz w:val="20"/>
                <w:szCs w:val="20"/>
              </w:rPr>
            </w:pPr>
            <w:r w:rsidRPr="005D2C1B">
              <w:rPr>
                <w:rFonts w:eastAsia="Calibri"/>
                <w:color w:val="000000"/>
                <w:sz w:val="20"/>
                <w:szCs w:val="20"/>
              </w:rPr>
              <w:t>Fortalecer el ejercicio del Profesional de Acompañamiento Familiar</w:t>
            </w:r>
            <w:r w:rsidR="00627623">
              <w:rPr>
                <w:rFonts w:eastAsia="Calibri"/>
                <w:color w:val="000000"/>
                <w:sz w:val="20"/>
                <w:szCs w:val="20"/>
              </w:rPr>
              <w:t>,</w:t>
            </w:r>
            <w:r w:rsidRPr="005D2C1B">
              <w:rPr>
                <w:rFonts w:eastAsia="Calibri"/>
                <w:color w:val="000000"/>
                <w:sz w:val="20"/>
                <w:szCs w:val="20"/>
              </w:rPr>
              <w:t xml:space="preserve"> comprendiendo a cabalidad el marco normativo y conceptual del programa Mi Familia.</w:t>
            </w:r>
          </w:p>
        </w:tc>
      </w:tr>
      <w:tr w:rsidR="00DE5285" w:rsidRPr="005D2C1B" w14:paraId="0F05C55D" w14:textId="77777777">
        <w:trPr>
          <w:trHeight w:val="806"/>
        </w:trPr>
        <w:tc>
          <w:tcPr>
            <w:tcW w:w="2835" w:type="dxa"/>
            <w:shd w:val="clear" w:color="auto" w:fill="FAC896"/>
            <w:vAlign w:val="center"/>
          </w:tcPr>
          <w:p w14:paraId="0000015B" w14:textId="77777777" w:rsidR="00DE5285" w:rsidRPr="005D2C1B" w:rsidRDefault="004538AA" w:rsidP="005D2C1B">
            <w:pPr>
              <w:snapToGrid w:val="0"/>
              <w:spacing w:after="120" w:line="276" w:lineRule="auto"/>
              <w:rPr>
                <w:rFonts w:eastAsia="Calibri"/>
                <w:b/>
                <w:color w:val="000000"/>
                <w:sz w:val="20"/>
                <w:szCs w:val="20"/>
              </w:rPr>
            </w:pPr>
            <w:r w:rsidRPr="005D2C1B">
              <w:rPr>
                <w:rFonts w:eastAsia="Calibri"/>
                <w:b/>
                <w:color w:val="000000"/>
                <w:sz w:val="20"/>
                <w:szCs w:val="20"/>
              </w:rPr>
              <w:t>Tipo de actividad sugerida</w:t>
            </w:r>
          </w:p>
        </w:tc>
        <w:tc>
          <w:tcPr>
            <w:tcW w:w="6706" w:type="dxa"/>
            <w:shd w:val="clear" w:color="auto" w:fill="auto"/>
            <w:vAlign w:val="center"/>
          </w:tcPr>
          <w:p w14:paraId="0000015C" w14:textId="77777777" w:rsidR="00DE5285" w:rsidRPr="005D2C1B" w:rsidRDefault="004538AA" w:rsidP="005D2C1B">
            <w:pPr>
              <w:snapToGrid w:val="0"/>
              <w:spacing w:after="120" w:line="276" w:lineRule="auto"/>
              <w:rPr>
                <w:rFonts w:eastAsia="Calibri"/>
                <w:color w:val="000000"/>
                <w:sz w:val="20"/>
                <w:szCs w:val="20"/>
              </w:rPr>
            </w:pPr>
            <w:r w:rsidRPr="00861812">
              <w:rPr>
                <w:noProof/>
                <w:sz w:val="20"/>
                <w:szCs w:val="20"/>
              </w:rPr>
              <w:drawing>
                <wp:inline distT="0" distB="0" distL="0" distR="0" wp14:anchorId="14497413" wp14:editId="60F6AAAF">
                  <wp:extent cx="905751" cy="791335"/>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l="25726" r="52549" b="67171"/>
                          <a:stretch>
                            <a:fillRect/>
                          </a:stretch>
                        </pic:blipFill>
                        <pic:spPr>
                          <a:xfrm>
                            <a:off x="0" y="0"/>
                            <a:ext cx="905751" cy="791335"/>
                          </a:xfrm>
                          <a:prstGeom prst="rect">
                            <a:avLst/>
                          </a:prstGeom>
                          <a:ln/>
                        </pic:spPr>
                      </pic:pic>
                    </a:graphicData>
                  </a:graphic>
                </wp:inline>
              </w:drawing>
            </w:r>
          </w:p>
        </w:tc>
      </w:tr>
      <w:tr w:rsidR="00DE5285" w:rsidRPr="005D2C1B" w14:paraId="6B714365" w14:textId="77777777">
        <w:trPr>
          <w:trHeight w:val="806"/>
        </w:trPr>
        <w:tc>
          <w:tcPr>
            <w:tcW w:w="2835" w:type="dxa"/>
            <w:shd w:val="clear" w:color="auto" w:fill="FAC896"/>
            <w:vAlign w:val="center"/>
          </w:tcPr>
          <w:p w14:paraId="0000015D" w14:textId="77777777" w:rsidR="00DE5285" w:rsidRPr="005D2C1B" w:rsidRDefault="004538AA" w:rsidP="005D2C1B">
            <w:pPr>
              <w:snapToGrid w:val="0"/>
              <w:spacing w:after="120" w:line="276" w:lineRule="auto"/>
              <w:rPr>
                <w:rFonts w:eastAsia="Calibri"/>
                <w:b/>
                <w:color w:val="000000"/>
                <w:sz w:val="20"/>
                <w:szCs w:val="20"/>
              </w:rPr>
            </w:pPr>
            <w:r w:rsidRPr="005D2C1B">
              <w:rPr>
                <w:rFonts w:eastAsia="Calibri"/>
                <w:b/>
                <w:color w:val="000000"/>
                <w:sz w:val="20"/>
                <w:szCs w:val="20"/>
              </w:rPr>
              <w:t xml:space="preserve">Archivo de la actividad </w:t>
            </w:r>
          </w:p>
          <w:p w14:paraId="0000015E" w14:textId="77777777" w:rsidR="00DE5285" w:rsidRPr="005D2C1B" w:rsidRDefault="004538AA" w:rsidP="005D2C1B">
            <w:pPr>
              <w:snapToGrid w:val="0"/>
              <w:spacing w:after="120" w:line="276" w:lineRule="auto"/>
              <w:rPr>
                <w:rFonts w:eastAsia="Calibri"/>
                <w:b/>
                <w:color w:val="000000"/>
                <w:sz w:val="20"/>
                <w:szCs w:val="20"/>
              </w:rPr>
            </w:pPr>
            <w:r w:rsidRPr="005D2C1B">
              <w:rPr>
                <w:rFonts w:eastAsia="Calibri"/>
                <w:b/>
                <w:color w:val="000000"/>
                <w:sz w:val="20"/>
                <w:szCs w:val="20"/>
              </w:rPr>
              <w:t>(Anexo donde se describe la actividad propuesta)</w:t>
            </w:r>
          </w:p>
        </w:tc>
        <w:tc>
          <w:tcPr>
            <w:tcW w:w="6706" w:type="dxa"/>
            <w:shd w:val="clear" w:color="auto" w:fill="auto"/>
            <w:vAlign w:val="center"/>
          </w:tcPr>
          <w:p w14:paraId="0000015F" w14:textId="77777777" w:rsidR="00DE5285" w:rsidRPr="005D2C1B" w:rsidRDefault="004538AA" w:rsidP="005D2C1B">
            <w:pPr>
              <w:snapToGrid w:val="0"/>
              <w:spacing w:after="120" w:line="276" w:lineRule="auto"/>
              <w:rPr>
                <w:rFonts w:eastAsia="Calibri"/>
                <w:i/>
                <w:color w:val="999999"/>
                <w:sz w:val="20"/>
                <w:szCs w:val="20"/>
              </w:rPr>
            </w:pPr>
            <w:r w:rsidRPr="005D2C1B">
              <w:rPr>
                <w:rFonts w:eastAsia="Calibri"/>
                <w:i/>
                <w:color w:val="999999"/>
                <w:sz w:val="20"/>
                <w:szCs w:val="20"/>
              </w:rPr>
              <w:t xml:space="preserve">CF01_Actividad didáctica </w:t>
            </w:r>
            <w:commentRangeStart w:id="45"/>
            <w:r w:rsidRPr="005D2C1B">
              <w:rPr>
                <w:rFonts w:eastAsia="Calibri"/>
                <w:i/>
                <w:color w:val="999999"/>
                <w:sz w:val="20"/>
                <w:szCs w:val="20"/>
              </w:rPr>
              <w:t>01</w:t>
            </w:r>
            <w:commentRangeEnd w:id="45"/>
            <w:r w:rsidR="004230AC">
              <w:rPr>
                <w:rStyle w:val="Refdecomentario"/>
              </w:rPr>
              <w:commentReference w:id="45"/>
            </w:r>
          </w:p>
        </w:tc>
      </w:tr>
    </w:tbl>
    <w:p w14:paraId="00000160" w14:textId="77777777" w:rsidR="00DE5285" w:rsidRPr="00861812" w:rsidRDefault="00DE5285" w:rsidP="005D2C1B">
      <w:pPr>
        <w:snapToGrid w:val="0"/>
        <w:spacing w:after="120" w:line="276" w:lineRule="auto"/>
        <w:rPr>
          <w:sz w:val="20"/>
          <w:szCs w:val="20"/>
        </w:rPr>
      </w:pPr>
    </w:p>
    <w:p w14:paraId="00000161" w14:textId="77777777" w:rsidR="00DE5285" w:rsidRPr="00861812" w:rsidRDefault="00DE5285" w:rsidP="005D2C1B">
      <w:pPr>
        <w:snapToGrid w:val="0"/>
        <w:spacing w:after="120" w:line="276" w:lineRule="auto"/>
        <w:rPr>
          <w:sz w:val="20"/>
          <w:szCs w:val="20"/>
        </w:rPr>
      </w:pPr>
    </w:p>
    <w:p w14:paraId="00000162" w14:textId="77777777" w:rsidR="00DE5285" w:rsidRPr="00861812" w:rsidRDefault="004538AA" w:rsidP="005D2C1B">
      <w:pPr>
        <w:snapToGrid w:val="0"/>
        <w:spacing w:after="120" w:line="276" w:lineRule="auto"/>
        <w:jc w:val="center"/>
        <w:rPr>
          <w:b/>
          <w:sz w:val="20"/>
          <w:szCs w:val="20"/>
        </w:rPr>
      </w:pPr>
      <w:r w:rsidRPr="00861812">
        <w:rPr>
          <w:b/>
          <w:sz w:val="20"/>
          <w:szCs w:val="20"/>
        </w:rPr>
        <w:t>F. MATERIAL COMPLEMENTARIO</w:t>
      </w:r>
    </w:p>
    <w:tbl>
      <w:tblPr>
        <w:tblStyle w:val="affb"/>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2880"/>
        <w:gridCol w:w="2953"/>
        <w:gridCol w:w="2519"/>
      </w:tblGrid>
      <w:tr w:rsidR="00DE5285" w:rsidRPr="005D2C1B" w14:paraId="733365E3" w14:textId="77777777">
        <w:trPr>
          <w:trHeight w:val="658"/>
        </w:trPr>
        <w:tc>
          <w:tcPr>
            <w:tcW w:w="1720" w:type="dxa"/>
            <w:shd w:val="clear" w:color="auto" w:fill="F9CB9C"/>
            <w:tcMar>
              <w:top w:w="100" w:type="dxa"/>
              <w:left w:w="100" w:type="dxa"/>
              <w:bottom w:w="100" w:type="dxa"/>
              <w:right w:w="100" w:type="dxa"/>
            </w:tcMar>
            <w:vAlign w:val="center"/>
          </w:tcPr>
          <w:p w14:paraId="00000163" w14:textId="77777777" w:rsidR="00DE5285" w:rsidRPr="00861812" w:rsidRDefault="004538AA" w:rsidP="005D2C1B">
            <w:pPr>
              <w:snapToGrid w:val="0"/>
              <w:spacing w:after="120" w:line="276" w:lineRule="auto"/>
              <w:jc w:val="center"/>
              <w:rPr>
                <w:b/>
                <w:sz w:val="20"/>
                <w:szCs w:val="20"/>
              </w:rPr>
            </w:pPr>
            <w:r w:rsidRPr="00861812">
              <w:rPr>
                <w:b/>
                <w:sz w:val="20"/>
                <w:szCs w:val="20"/>
              </w:rPr>
              <w:t>Tema</w:t>
            </w:r>
          </w:p>
        </w:tc>
        <w:tc>
          <w:tcPr>
            <w:tcW w:w="2880" w:type="dxa"/>
            <w:shd w:val="clear" w:color="auto" w:fill="F9CB9C"/>
            <w:tcMar>
              <w:top w:w="100" w:type="dxa"/>
              <w:left w:w="100" w:type="dxa"/>
              <w:bottom w:w="100" w:type="dxa"/>
              <w:right w:w="100" w:type="dxa"/>
            </w:tcMar>
            <w:vAlign w:val="center"/>
          </w:tcPr>
          <w:p w14:paraId="00000164" w14:textId="77777777" w:rsidR="00DE5285" w:rsidRPr="00861812" w:rsidRDefault="004538AA" w:rsidP="005D2C1B">
            <w:pPr>
              <w:snapToGrid w:val="0"/>
              <w:spacing w:after="120" w:line="276" w:lineRule="auto"/>
              <w:jc w:val="center"/>
              <w:rPr>
                <w:b/>
                <w:color w:val="000000"/>
                <w:sz w:val="20"/>
                <w:szCs w:val="20"/>
              </w:rPr>
            </w:pPr>
            <w:r w:rsidRPr="00861812">
              <w:rPr>
                <w:b/>
                <w:sz w:val="20"/>
                <w:szCs w:val="20"/>
              </w:rPr>
              <w:t>Referencia APA del Material</w:t>
            </w:r>
          </w:p>
        </w:tc>
        <w:tc>
          <w:tcPr>
            <w:tcW w:w="2953" w:type="dxa"/>
            <w:shd w:val="clear" w:color="auto" w:fill="F9CB9C"/>
            <w:tcMar>
              <w:top w:w="100" w:type="dxa"/>
              <w:left w:w="100" w:type="dxa"/>
              <w:bottom w:w="100" w:type="dxa"/>
              <w:right w:w="100" w:type="dxa"/>
            </w:tcMar>
            <w:vAlign w:val="center"/>
          </w:tcPr>
          <w:p w14:paraId="00000165" w14:textId="77777777" w:rsidR="00DE5285" w:rsidRPr="00861812" w:rsidRDefault="004538AA" w:rsidP="005D2C1B">
            <w:pPr>
              <w:snapToGrid w:val="0"/>
              <w:spacing w:after="120" w:line="276" w:lineRule="auto"/>
              <w:jc w:val="center"/>
              <w:rPr>
                <w:b/>
                <w:color w:val="000000"/>
                <w:sz w:val="20"/>
                <w:szCs w:val="20"/>
              </w:rPr>
            </w:pPr>
            <w:r w:rsidRPr="00861812">
              <w:rPr>
                <w:b/>
                <w:sz w:val="20"/>
                <w:szCs w:val="20"/>
              </w:rPr>
              <w:t>Tipo de material (Video, capítulo de libro, artículo, otro)</w:t>
            </w:r>
          </w:p>
        </w:tc>
        <w:tc>
          <w:tcPr>
            <w:tcW w:w="2519" w:type="dxa"/>
            <w:shd w:val="clear" w:color="auto" w:fill="F9CB9C"/>
            <w:tcMar>
              <w:top w:w="100" w:type="dxa"/>
              <w:left w:w="100" w:type="dxa"/>
              <w:bottom w:w="100" w:type="dxa"/>
              <w:right w:w="100" w:type="dxa"/>
            </w:tcMar>
            <w:vAlign w:val="center"/>
          </w:tcPr>
          <w:p w14:paraId="00000166" w14:textId="77777777" w:rsidR="00DE5285" w:rsidRPr="00861812" w:rsidRDefault="004538AA" w:rsidP="005D2C1B">
            <w:pPr>
              <w:snapToGrid w:val="0"/>
              <w:spacing w:after="120" w:line="276" w:lineRule="auto"/>
              <w:jc w:val="center"/>
              <w:rPr>
                <w:b/>
                <w:color w:val="000000"/>
                <w:sz w:val="20"/>
                <w:szCs w:val="20"/>
              </w:rPr>
            </w:pPr>
            <w:r w:rsidRPr="00861812">
              <w:rPr>
                <w:b/>
                <w:sz w:val="20"/>
                <w:szCs w:val="20"/>
              </w:rPr>
              <w:t>Enlace del Recurso o Archivo del documento o material</w:t>
            </w:r>
          </w:p>
        </w:tc>
      </w:tr>
      <w:tr w:rsidR="00DE5285" w:rsidRPr="005D2C1B" w14:paraId="15D89A65" w14:textId="77777777">
        <w:trPr>
          <w:trHeight w:val="182"/>
        </w:trPr>
        <w:tc>
          <w:tcPr>
            <w:tcW w:w="1720" w:type="dxa"/>
            <w:tcMar>
              <w:top w:w="100" w:type="dxa"/>
              <w:left w:w="100" w:type="dxa"/>
              <w:bottom w:w="100" w:type="dxa"/>
              <w:right w:w="100" w:type="dxa"/>
            </w:tcMar>
            <w:vAlign w:val="center"/>
          </w:tcPr>
          <w:p w14:paraId="00000167" w14:textId="77777777" w:rsidR="00DE5285" w:rsidRPr="00861812" w:rsidRDefault="004538AA" w:rsidP="005D2C1B">
            <w:pPr>
              <w:snapToGrid w:val="0"/>
              <w:spacing w:after="120" w:line="276" w:lineRule="auto"/>
              <w:jc w:val="left"/>
              <w:rPr>
                <w:sz w:val="20"/>
                <w:szCs w:val="20"/>
              </w:rPr>
            </w:pPr>
            <w:r w:rsidRPr="00861812">
              <w:rPr>
                <w:sz w:val="20"/>
                <w:szCs w:val="20"/>
              </w:rPr>
              <w:t>1.2. ¿Qué tipo de programas y servicios ofrece el ICBF?</w:t>
            </w:r>
          </w:p>
        </w:tc>
        <w:tc>
          <w:tcPr>
            <w:tcW w:w="2880" w:type="dxa"/>
            <w:tcMar>
              <w:top w:w="100" w:type="dxa"/>
              <w:left w:w="100" w:type="dxa"/>
              <w:bottom w:w="100" w:type="dxa"/>
              <w:right w:w="100" w:type="dxa"/>
            </w:tcMar>
            <w:vAlign w:val="center"/>
          </w:tcPr>
          <w:p w14:paraId="00000168" w14:textId="10A172F4" w:rsidR="00DE5285" w:rsidRPr="00861812" w:rsidRDefault="004538AA" w:rsidP="005D2C1B">
            <w:pPr>
              <w:snapToGrid w:val="0"/>
              <w:spacing w:after="120" w:line="276" w:lineRule="auto"/>
              <w:jc w:val="left"/>
              <w:rPr>
                <w:sz w:val="20"/>
                <w:szCs w:val="20"/>
              </w:rPr>
            </w:pPr>
            <w:r w:rsidRPr="00861812">
              <w:rPr>
                <w:sz w:val="20"/>
                <w:szCs w:val="20"/>
              </w:rPr>
              <w:t>ICBF. (s.f.) Promoción y prevención – procesos misionales</w:t>
            </w:r>
            <w:ins w:id="46" w:author="JHON JAIRO RODRIGUEZ PEREZ" w:date="2022-09-18T00:55:00Z">
              <w:r w:rsidR="002534C7">
                <w:rPr>
                  <w:sz w:val="20"/>
                  <w:szCs w:val="20"/>
                </w:rPr>
                <w:t>.</w:t>
              </w:r>
            </w:ins>
            <w:r w:rsidRPr="00861812">
              <w:rPr>
                <w:sz w:val="20"/>
                <w:szCs w:val="20"/>
              </w:rPr>
              <w:t xml:space="preserve"> </w:t>
            </w:r>
            <w:hyperlink r:id="rId31">
              <w:r w:rsidRPr="00861812">
                <w:rPr>
                  <w:color w:val="0563C1"/>
                  <w:sz w:val="20"/>
                  <w:szCs w:val="20"/>
                  <w:u w:val="single"/>
                </w:rPr>
                <w:t>https://www.icbf.gov.co/misionales/promocion-y-prevencion/familia</w:t>
              </w:r>
            </w:hyperlink>
            <w:r w:rsidRPr="00861812">
              <w:rPr>
                <w:sz w:val="20"/>
                <w:szCs w:val="20"/>
              </w:rPr>
              <w:t xml:space="preserve"> </w:t>
            </w:r>
          </w:p>
        </w:tc>
        <w:tc>
          <w:tcPr>
            <w:tcW w:w="2953" w:type="dxa"/>
            <w:tcMar>
              <w:top w:w="100" w:type="dxa"/>
              <w:left w:w="100" w:type="dxa"/>
              <w:bottom w:w="100" w:type="dxa"/>
              <w:right w:w="100" w:type="dxa"/>
            </w:tcMar>
            <w:vAlign w:val="center"/>
          </w:tcPr>
          <w:p w14:paraId="00000169" w14:textId="77777777" w:rsidR="00DE5285" w:rsidRPr="00861812" w:rsidRDefault="004538AA" w:rsidP="005D2C1B">
            <w:pPr>
              <w:snapToGrid w:val="0"/>
              <w:spacing w:after="120" w:line="276" w:lineRule="auto"/>
              <w:jc w:val="center"/>
              <w:rPr>
                <w:sz w:val="20"/>
                <w:szCs w:val="20"/>
              </w:rPr>
            </w:pPr>
            <w:r w:rsidRPr="00861812">
              <w:rPr>
                <w:sz w:val="20"/>
                <w:szCs w:val="20"/>
              </w:rPr>
              <w:t>Sitio web</w:t>
            </w:r>
          </w:p>
        </w:tc>
        <w:tc>
          <w:tcPr>
            <w:tcW w:w="2519" w:type="dxa"/>
            <w:tcMar>
              <w:top w:w="100" w:type="dxa"/>
              <w:left w:w="100" w:type="dxa"/>
              <w:bottom w:w="100" w:type="dxa"/>
              <w:right w:w="100" w:type="dxa"/>
            </w:tcMar>
            <w:vAlign w:val="center"/>
          </w:tcPr>
          <w:p w14:paraId="0000016A" w14:textId="77777777" w:rsidR="00DE5285" w:rsidRPr="00861812" w:rsidRDefault="003604EA" w:rsidP="005D2C1B">
            <w:pPr>
              <w:snapToGrid w:val="0"/>
              <w:spacing w:after="120" w:line="276" w:lineRule="auto"/>
              <w:jc w:val="left"/>
              <w:rPr>
                <w:sz w:val="20"/>
                <w:szCs w:val="20"/>
              </w:rPr>
            </w:pPr>
            <w:hyperlink r:id="rId32">
              <w:r w:rsidR="004538AA" w:rsidRPr="00861812">
                <w:rPr>
                  <w:color w:val="0563C1"/>
                  <w:sz w:val="20"/>
                  <w:szCs w:val="20"/>
                  <w:u w:val="single"/>
                </w:rPr>
                <w:t>https://www.icbf.gov.co/misionales/promocion-y-prevencion/familia</w:t>
              </w:r>
            </w:hyperlink>
          </w:p>
        </w:tc>
      </w:tr>
      <w:tr w:rsidR="00DE5285" w:rsidRPr="005D2C1B" w14:paraId="31A7E1F2" w14:textId="77777777">
        <w:trPr>
          <w:trHeight w:val="182"/>
        </w:trPr>
        <w:tc>
          <w:tcPr>
            <w:tcW w:w="1720" w:type="dxa"/>
            <w:tcMar>
              <w:top w:w="100" w:type="dxa"/>
              <w:left w:w="100" w:type="dxa"/>
              <w:bottom w:w="100" w:type="dxa"/>
              <w:right w:w="100" w:type="dxa"/>
            </w:tcMar>
            <w:vAlign w:val="center"/>
          </w:tcPr>
          <w:p w14:paraId="0000016B" w14:textId="6F197190" w:rsidR="00DE5285" w:rsidRPr="00861812" w:rsidRDefault="004538AA" w:rsidP="005D2C1B">
            <w:pPr>
              <w:snapToGrid w:val="0"/>
              <w:spacing w:after="120" w:line="276" w:lineRule="auto"/>
              <w:jc w:val="left"/>
              <w:rPr>
                <w:sz w:val="20"/>
                <w:szCs w:val="20"/>
              </w:rPr>
            </w:pPr>
            <w:r w:rsidRPr="00861812">
              <w:rPr>
                <w:sz w:val="20"/>
                <w:szCs w:val="20"/>
              </w:rPr>
              <w:t xml:space="preserve">1.3. ¿Qué es </w:t>
            </w:r>
            <w:r w:rsidR="00901BF0">
              <w:rPr>
                <w:sz w:val="20"/>
                <w:szCs w:val="20"/>
              </w:rPr>
              <w:t>M</w:t>
            </w:r>
            <w:r w:rsidRPr="00861812">
              <w:rPr>
                <w:sz w:val="20"/>
                <w:szCs w:val="20"/>
              </w:rPr>
              <w:t>i Familia?</w:t>
            </w:r>
          </w:p>
        </w:tc>
        <w:tc>
          <w:tcPr>
            <w:tcW w:w="2880" w:type="dxa"/>
            <w:tcMar>
              <w:top w:w="100" w:type="dxa"/>
              <w:left w:w="100" w:type="dxa"/>
              <w:bottom w:w="100" w:type="dxa"/>
              <w:right w:w="100" w:type="dxa"/>
            </w:tcMar>
            <w:vAlign w:val="center"/>
          </w:tcPr>
          <w:p w14:paraId="0000016C" w14:textId="77777777" w:rsidR="00DE5285" w:rsidRPr="00861812" w:rsidRDefault="004538AA" w:rsidP="005D2C1B">
            <w:pPr>
              <w:snapToGrid w:val="0"/>
              <w:spacing w:after="120" w:line="276" w:lineRule="auto"/>
              <w:jc w:val="left"/>
              <w:rPr>
                <w:sz w:val="20"/>
                <w:szCs w:val="20"/>
              </w:rPr>
            </w:pPr>
            <w:r w:rsidRPr="00861812">
              <w:rPr>
                <w:sz w:val="20"/>
                <w:szCs w:val="20"/>
              </w:rPr>
              <w:t>ICBF. (2020</w:t>
            </w:r>
            <w:r w:rsidRPr="00861812">
              <w:rPr>
                <w:i/>
                <w:sz w:val="20"/>
                <w:szCs w:val="20"/>
              </w:rPr>
              <w:t>). Lineamiento técnico modalidad Mi Familia</w:t>
            </w:r>
            <w:r w:rsidRPr="00861812">
              <w:rPr>
                <w:sz w:val="20"/>
                <w:szCs w:val="20"/>
              </w:rPr>
              <w:t xml:space="preserve">. </w:t>
            </w:r>
            <w:hyperlink r:id="rId33">
              <w:r w:rsidRPr="00861812">
                <w:rPr>
                  <w:color w:val="0563C1"/>
                  <w:sz w:val="20"/>
                  <w:szCs w:val="20"/>
                  <w:u w:val="single"/>
                </w:rPr>
                <w:t>https://www.icbf.gov.co/system/files/procesos/lm10.pp_lineamiento_tecnico_administrativo_modalidad_mi_familia_v2.pdf</w:t>
              </w:r>
            </w:hyperlink>
          </w:p>
        </w:tc>
        <w:tc>
          <w:tcPr>
            <w:tcW w:w="2953" w:type="dxa"/>
            <w:tcMar>
              <w:top w:w="100" w:type="dxa"/>
              <w:left w:w="100" w:type="dxa"/>
              <w:bottom w:w="100" w:type="dxa"/>
              <w:right w:w="100" w:type="dxa"/>
            </w:tcMar>
            <w:vAlign w:val="center"/>
          </w:tcPr>
          <w:p w14:paraId="0000016D" w14:textId="77777777" w:rsidR="00DE5285" w:rsidRPr="00861812" w:rsidRDefault="004538AA" w:rsidP="005D2C1B">
            <w:pPr>
              <w:snapToGrid w:val="0"/>
              <w:spacing w:after="120" w:line="276" w:lineRule="auto"/>
              <w:jc w:val="center"/>
              <w:rPr>
                <w:sz w:val="20"/>
                <w:szCs w:val="20"/>
              </w:rPr>
            </w:pPr>
            <w:r w:rsidRPr="00861812">
              <w:rPr>
                <w:sz w:val="20"/>
                <w:szCs w:val="20"/>
              </w:rPr>
              <w:t>Documento pdf</w:t>
            </w:r>
          </w:p>
        </w:tc>
        <w:tc>
          <w:tcPr>
            <w:tcW w:w="2519" w:type="dxa"/>
            <w:tcMar>
              <w:top w:w="100" w:type="dxa"/>
              <w:left w:w="100" w:type="dxa"/>
              <w:bottom w:w="100" w:type="dxa"/>
              <w:right w:w="100" w:type="dxa"/>
            </w:tcMar>
            <w:vAlign w:val="center"/>
          </w:tcPr>
          <w:p w14:paraId="0000016E" w14:textId="77777777" w:rsidR="00DE5285" w:rsidRPr="00861812" w:rsidRDefault="003604EA" w:rsidP="005D2C1B">
            <w:pPr>
              <w:snapToGrid w:val="0"/>
              <w:spacing w:after="120" w:line="276" w:lineRule="auto"/>
              <w:jc w:val="left"/>
              <w:rPr>
                <w:sz w:val="20"/>
                <w:szCs w:val="20"/>
              </w:rPr>
            </w:pPr>
            <w:hyperlink r:id="rId34">
              <w:r w:rsidR="004538AA" w:rsidRPr="00861812">
                <w:rPr>
                  <w:color w:val="0563C1"/>
                  <w:sz w:val="20"/>
                  <w:szCs w:val="20"/>
                  <w:u w:val="single"/>
                </w:rPr>
                <w:t>https://www.icbf.gov.co/system/files/procesos/lm10.pp_lineamiento_tecnico_administrativo_modalidad_mi_familia_v2.pdf</w:t>
              </w:r>
            </w:hyperlink>
          </w:p>
        </w:tc>
      </w:tr>
      <w:tr w:rsidR="00DE5285" w:rsidRPr="005D2C1B" w14:paraId="1093BECF" w14:textId="77777777">
        <w:trPr>
          <w:trHeight w:val="182"/>
        </w:trPr>
        <w:tc>
          <w:tcPr>
            <w:tcW w:w="1720" w:type="dxa"/>
            <w:tcMar>
              <w:top w:w="100" w:type="dxa"/>
              <w:left w:w="100" w:type="dxa"/>
              <w:bottom w:w="100" w:type="dxa"/>
              <w:right w:w="100" w:type="dxa"/>
            </w:tcMar>
            <w:vAlign w:val="center"/>
          </w:tcPr>
          <w:p w14:paraId="0000016F" w14:textId="77777777" w:rsidR="00DE5285" w:rsidRPr="00861812" w:rsidRDefault="004538AA" w:rsidP="005D2C1B">
            <w:pPr>
              <w:snapToGrid w:val="0"/>
              <w:spacing w:after="120" w:line="276" w:lineRule="auto"/>
              <w:jc w:val="left"/>
              <w:rPr>
                <w:sz w:val="20"/>
                <w:szCs w:val="20"/>
              </w:rPr>
            </w:pPr>
            <w:r w:rsidRPr="00861812">
              <w:rPr>
                <w:sz w:val="20"/>
                <w:szCs w:val="20"/>
              </w:rPr>
              <w:t>3. Marco conceptual Mi Familia</w:t>
            </w:r>
          </w:p>
        </w:tc>
        <w:tc>
          <w:tcPr>
            <w:tcW w:w="2880" w:type="dxa"/>
            <w:tcMar>
              <w:top w:w="100" w:type="dxa"/>
              <w:left w:w="100" w:type="dxa"/>
              <w:bottom w:w="100" w:type="dxa"/>
              <w:right w:w="100" w:type="dxa"/>
            </w:tcMar>
            <w:vAlign w:val="center"/>
          </w:tcPr>
          <w:p w14:paraId="00000170" w14:textId="73E3DDA2" w:rsidR="005F263A" w:rsidRPr="00861812" w:rsidRDefault="004538AA" w:rsidP="005F263A">
            <w:pPr>
              <w:snapToGrid w:val="0"/>
              <w:spacing w:after="120" w:line="276" w:lineRule="auto"/>
              <w:jc w:val="left"/>
              <w:rPr>
                <w:sz w:val="20"/>
                <w:szCs w:val="20"/>
              </w:rPr>
            </w:pPr>
            <w:r w:rsidRPr="00861812">
              <w:rPr>
                <w:sz w:val="20"/>
                <w:szCs w:val="20"/>
              </w:rPr>
              <w:t>ICBF. (202</w:t>
            </w:r>
            <w:r w:rsidR="005F263A">
              <w:rPr>
                <w:sz w:val="20"/>
                <w:szCs w:val="20"/>
              </w:rPr>
              <w:t>3</w:t>
            </w:r>
            <w:r w:rsidRPr="00861812">
              <w:rPr>
                <w:sz w:val="20"/>
                <w:szCs w:val="20"/>
              </w:rPr>
              <w:t xml:space="preserve">). </w:t>
            </w:r>
            <w:r w:rsidRPr="00861812">
              <w:rPr>
                <w:i/>
                <w:sz w:val="20"/>
                <w:szCs w:val="20"/>
              </w:rPr>
              <w:t>Guía de Orientaciones Metodológicas Mi Familia.</w:t>
            </w:r>
            <w:ins w:id="47" w:author="JHON JAIRO RODRIGUEZ PEREZ" w:date="2022-09-18T00:55:00Z">
              <w:r w:rsidR="002534C7">
                <w:rPr>
                  <w:i/>
                  <w:sz w:val="20"/>
                  <w:szCs w:val="20"/>
                </w:rPr>
                <w:t xml:space="preserve"> </w:t>
              </w:r>
            </w:ins>
            <w:hyperlink r:id="rId35" w:history="1">
              <w:r w:rsidR="005F263A" w:rsidRPr="00E02C59">
                <w:rPr>
                  <w:rStyle w:val="Hipervnculo"/>
                </w:rPr>
                <w:t>https://www.icbf.gov.co/system/files/procesos/g1.mo18.pp_guia_orientaciones_metodologicas_modalidad_mi_familia_v4.pdf</w:t>
              </w:r>
            </w:hyperlink>
          </w:p>
        </w:tc>
        <w:tc>
          <w:tcPr>
            <w:tcW w:w="2953" w:type="dxa"/>
            <w:tcMar>
              <w:top w:w="100" w:type="dxa"/>
              <w:left w:w="100" w:type="dxa"/>
              <w:bottom w:w="100" w:type="dxa"/>
              <w:right w:w="100" w:type="dxa"/>
            </w:tcMar>
            <w:vAlign w:val="center"/>
          </w:tcPr>
          <w:p w14:paraId="00000171" w14:textId="77777777" w:rsidR="00DE5285" w:rsidRPr="00861812" w:rsidRDefault="004538AA" w:rsidP="005D2C1B">
            <w:pPr>
              <w:snapToGrid w:val="0"/>
              <w:spacing w:after="120" w:line="276" w:lineRule="auto"/>
              <w:jc w:val="center"/>
              <w:rPr>
                <w:sz w:val="20"/>
                <w:szCs w:val="20"/>
              </w:rPr>
            </w:pPr>
            <w:r w:rsidRPr="005F263A">
              <w:rPr>
                <w:color w:val="000000" w:themeColor="text1"/>
                <w:sz w:val="20"/>
                <w:szCs w:val="20"/>
              </w:rPr>
              <w:t>Documento pdf</w:t>
            </w:r>
          </w:p>
        </w:tc>
        <w:tc>
          <w:tcPr>
            <w:tcW w:w="2519" w:type="dxa"/>
            <w:tcMar>
              <w:top w:w="100" w:type="dxa"/>
              <w:left w:w="100" w:type="dxa"/>
              <w:bottom w:w="100" w:type="dxa"/>
              <w:right w:w="100" w:type="dxa"/>
            </w:tcMar>
            <w:vAlign w:val="center"/>
          </w:tcPr>
          <w:p w14:paraId="00000172" w14:textId="27F09D5D" w:rsidR="005F263A" w:rsidRPr="00861812" w:rsidRDefault="003604EA" w:rsidP="005F263A">
            <w:pPr>
              <w:snapToGrid w:val="0"/>
              <w:spacing w:after="120" w:line="276" w:lineRule="auto"/>
              <w:jc w:val="left"/>
              <w:rPr>
                <w:sz w:val="20"/>
                <w:szCs w:val="20"/>
              </w:rPr>
            </w:pPr>
            <w:hyperlink r:id="rId36" w:history="1">
              <w:r w:rsidR="005F263A" w:rsidRPr="00E02C59">
                <w:rPr>
                  <w:rStyle w:val="Hipervnculo"/>
                </w:rPr>
                <w:t>https://www.icbf.gov.co/system/files/procesos/g1.mo18.pp_guia_orientaciones_metodologicas_modalidad_mi_familia_v4.pdf</w:t>
              </w:r>
            </w:hyperlink>
          </w:p>
        </w:tc>
      </w:tr>
    </w:tbl>
    <w:p w14:paraId="00000173" w14:textId="77777777" w:rsidR="00DE5285" w:rsidRPr="00861812" w:rsidRDefault="00DE5285" w:rsidP="005D2C1B">
      <w:pPr>
        <w:snapToGrid w:val="0"/>
        <w:spacing w:after="120" w:line="276" w:lineRule="auto"/>
        <w:rPr>
          <w:sz w:val="20"/>
          <w:szCs w:val="20"/>
        </w:rPr>
      </w:pPr>
    </w:p>
    <w:p w14:paraId="00000174" w14:textId="77777777" w:rsidR="00DE5285" w:rsidRPr="00861812" w:rsidRDefault="004538AA" w:rsidP="005D2C1B">
      <w:pPr>
        <w:snapToGrid w:val="0"/>
        <w:spacing w:after="120" w:line="276" w:lineRule="auto"/>
        <w:jc w:val="center"/>
        <w:rPr>
          <w:b/>
          <w:sz w:val="20"/>
          <w:szCs w:val="20"/>
        </w:rPr>
      </w:pPr>
      <w:r w:rsidRPr="00861812">
        <w:rPr>
          <w:b/>
          <w:sz w:val="20"/>
          <w:szCs w:val="20"/>
        </w:rPr>
        <w:t>G. GLOSARIO</w:t>
      </w:r>
    </w:p>
    <w:tbl>
      <w:tblPr>
        <w:tblStyle w:val="affc"/>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DE5285" w:rsidRPr="005D2C1B" w14:paraId="0F0BC007" w14:textId="77777777">
        <w:trPr>
          <w:trHeight w:val="214"/>
        </w:trPr>
        <w:tc>
          <w:tcPr>
            <w:tcW w:w="2122" w:type="dxa"/>
            <w:shd w:val="clear" w:color="auto" w:fill="F9CB9C"/>
            <w:tcMar>
              <w:top w:w="100" w:type="dxa"/>
              <w:left w:w="100" w:type="dxa"/>
              <w:bottom w:w="100" w:type="dxa"/>
              <w:right w:w="100" w:type="dxa"/>
            </w:tcMar>
          </w:tcPr>
          <w:p w14:paraId="00000175" w14:textId="77777777" w:rsidR="00DE5285" w:rsidRPr="00861812" w:rsidRDefault="004538AA" w:rsidP="005D2C1B">
            <w:pPr>
              <w:snapToGrid w:val="0"/>
              <w:spacing w:after="120" w:line="276" w:lineRule="auto"/>
              <w:jc w:val="center"/>
              <w:rPr>
                <w:b/>
                <w:sz w:val="20"/>
                <w:szCs w:val="20"/>
              </w:rPr>
            </w:pPr>
            <w:r w:rsidRPr="00861812">
              <w:rPr>
                <w:b/>
                <w:sz w:val="20"/>
                <w:szCs w:val="20"/>
              </w:rPr>
              <w:t>TÉRMINO</w:t>
            </w:r>
          </w:p>
        </w:tc>
        <w:tc>
          <w:tcPr>
            <w:tcW w:w="7840" w:type="dxa"/>
            <w:shd w:val="clear" w:color="auto" w:fill="F9CB9C"/>
            <w:tcMar>
              <w:top w:w="100" w:type="dxa"/>
              <w:left w:w="100" w:type="dxa"/>
              <w:bottom w:w="100" w:type="dxa"/>
              <w:right w:w="100" w:type="dxa"/>
            </w:tcMar>
          </w:tcPr>
          <w:p w14:paraId="00000176" w14:textId="77777777" w:rsidR="00DE5285" w:rsidRPr="00861812" w:rsidRDefault="004538AA" w:rsidP="005D2C1B">
            <w:pPr>
              <w:snapToGrid w:val="0"/>
              <w:spacing w:after="120" w:line="276" w:lineRule="auto"/>
              <w:jc w:val="center"/>
              <w:rPr>
                <w:b/>
                <w:sz w:val="20"/>
                <w:szCs w:val="20"/>
              </w:rPr>
            </w:pPr>
            <w:r w:rsidRPr="00861812">
              <w:rPr>
                <w:b/>
                <w:sz w:val="20"/>
                <w:szCs w:val="20"/>
              </w:rPr>
              <w:t>SIGNIFICADO</w:t>
            </w:r>
          </w:p>
        </w:tc>
      </w:tr>
      <w:tr w:rsidR="00DE5285" w:rsidRPr="005D2C1B" w14:paraId="50D28231" w14:textId="77777777">
        <w:trPr>
          <w:trHeight w:val="253"/>
        </w:trPr>
        <w:tc>
          <w:tcPr>
            <w:tcW w:w="2122" w:type="dxa"/>
            <w:tcMar>
              <w:top w:w="100" w:type="dxa"/>
              <w:left w:w="100" w:type="dxa"/>
              <w:bottom w:w="100" w:type="dxa"/>
              <w:right w:w="100" w:type="dxa"/>
            </w:tcMar>
            <w:vAlign w:val="center"/>
          </w:tcPr>
          <w:p w14:paraId="00000177" w14:textId="13399E62" w:rsidR="00DE5285" w:rsidRPr="00861812" w:rsidRDefault="004538AA" w:rsidP="005D2C1B">
            <w:pPr>
              <w:snapToGrid w:val="0"/>
              <w:spacing w:after="120" w:line="276" w:lineRule="auto"/>
              <w:jc w:val="left"/>
              <w:rPr>
                <w:b/>
                <w:sz w:val="20"/>
                <w:szCs w:val="20"/>
              </w:rPr>
            </w:pPr>
            <w:r w:rsidRPr="00861812">
              <w:rPr>
                <w:b/>
                <w:sz w:val="20"/>
                <w:szCs w:val="20"/>
              </w:rPr>
              <w:t>Curso de vida</w:t>
            </w:r>
            <w:r w:rsidR="00DC7C7A">
              <w:rPr>
                <w:b/>
                <w:sz w:val="20"/>
                <w:szCs w:val="20"/>
              </w:rPr>
              <w:t>:</w:t>
            </w:r>
          </w:p>
        </w:tc>
        <w:tc>
          <w:tcPr>
            <w:tcW w:w="7840" w:type="dxa"/>
            <w:tcMar>
              <w:top w:w="100" w:type="dxa"/>
              <w:left w:w="100" w:type="dxa"/>
              <w:bottom w:w="100" w:type="dxa"/>
              <w:right w:w="100" w:type="dxa"/>
            </w:tcMar>
          </w:tcPr>
          <w:p w14:paraId="00000178" w14:textId="1C8CDD35" w:rsidR="00DE5285" w:rsidRPr="00861812" w:rsidRDefault="00901BF0" w:rsidP="005D2C1B">
            <w:pPr>
              <w:snapToGrid w:val="0"/>
              <w:spacing w:after="120" w:line="276" w:lineRule="auto"/>
              <w:jc w:val="left"/>
              <w:rPr>
                <w:sz w:val="20"/>
                <w:szCs w:val="20"/>
              </w:rPr>
            </w:pPr>
            <w:r>
              <w:rPr>
                <w:sz w:val="20"/>
                <w:szCs w:val="20"/>
              </w:rPr>
              <w:t>ha</w:t>
            </w:r>
            <w:r w:rsidR="00DC7C7A" w:rsidRPr="00861812">
              <w:rPr>
                <w:sz w:val="20"/>
                <w:szCs w:val="20"/>
              </w:rPr>
              <w:t xml:space="preserve">ce </w:t>
            </w:r>
            <w:r w:rsidR="004538AA" w:rsidRPr="00861812">
              <w:rPr>
                <w:sz w:val="20"/>
                <w:szCs w:val="20"/>
              </w:rPr>
              <w:t>referencia a las trayectorias vitales las cuales por su esencia cambian constantemente.</w:t>
            </w:r>
          </w:p>
        </w:tc>
      </w:tr>
      <w:tr w:rsidR="00DE5285" w:rsidRPr="005D2C1B" w14:paraId="36D96DBD" w14:textId="77777777">
        <w:trPr>
          <w:trHeight w:val="253"/>
        </w:trPr>
        <w:tc>
          <w:tcPr>
            <w:tcW w:w="2122" w:type="dxa"/>
            <w:tcMar>
              <w:top w:w="100" w:type="dxa"/>
              <w:left w:w="100" w:type="dxa"/>
              <w:bottom w:w="100" w:type="dxa"/>
              <w:right w:w="100" w:type="dxa"/>
            </w:tcMar>
            <w:vAlign w:val="center"/>
          </w:tcPr>
          <w:p w14:paraId="00000179" w14:textId="6B9FA675" w:rsidR="00DE5285" w:rsidRPr="00861812" w:rsidRDefault="004538AA" w:rsidP="005D2C1B">
            <w:pPr>
              <w:snapToGrid w:val="0"/>
              <w:spacing w:after="120" w:line="276" w:lineRule="auto"/>
              <w:jc w:val="left"/>
              <w:rPr>
                <w:b/>
                <w:sz w:val="20"/>
                <w:szCs w:val="20"/>
              </w:rPr>
            </w:pPr>
            <w:proofErr w:type="spellStart"/>
            <w:r w:rsidRPr="00861812">
              <w:rPr>
                <w:b/>
                <w:sz w:val="20"/>
                <w:szCs w:val="20"/>
              </w:rPr>
              <w:t>Ecosistémico</w:t>
            </w:r>
            <w:proofErr w:type="spellEnd"/>
            <w:r w:rsidR="00DC7C7A">
              <w:rPr>
                <w:b/>
                <w:sz w:val="20"/>
                <w:szCs w:val="20"/>
              </w:rPr>
              <w:t>:</w:t>
            </w:r>
          </w:p>
        </w:tc>
        <w:tc>
          <w:tcPr>
            <w:tcW w:w="7840" w:type="dxa"/>
            <w:tcMar>
              <w:top w:w="100" w:type="dxa"/>
              <w:left w:w="100" w:type="dxa"/>
              <w:bottom w:w="100" w:type="dxa"/>
              <w:right w:w="100" w:type="dxa"/>
            </w:tcMar>
          </w:tcPr>
          <w:p w14:paraId="0000017A" w14:textId="5E3BE090" w:rsidR="00DE5285" w:rsidRPr="00861812" w:rsidRDefault="00DC7C7A" w:rsidP="005D2C1B">
            <w:pPr>
              <w:snapToGrid w:val="0"/>
              <w:spacing w:after="120" w:line="276" w:lineRule="auto"/>
              <w:jc w:val="left"/>
              <w:rPr>
                <w:color w:val="000000"/>
                <w:sz w:val="20"/>
                <w:szCs w:val="20"/>
              </w:rPr>
            </w:pPr>
            <w:r>
              <w:rPr>
                <w:sz w:val="20"/>
                <w:szCs w:val="20"/>
              </w:rPr>
              <w:t>p</w:t>
            </w:r>
            <w:r w:rsidR="004538AA" w:rsidRPr="00861812">
              <w:rPr>
                <w:sz w:val="20"/>
                <w:szCs w:val="20"/>
              </w:rPr>
              <w:t>lantea que el desarrollo individual depende de factores ligados a uno o varios ambientes ecológicos. Este enfoque conduce a una comprensión amplia de las familias, que tiene en cuenta sus realidades y su capacidad para desarrollarse, transformarse, decidir sobre sus propios asuntos e incidir en los entornos y contextos que habitan.</w:t>
            </w:r>
          </w:p>
        </w:tc>
      </w:tr>
      <w:tr w:rsidR="00DE5285" w:rsidRPr="005D2C1B" w14:paraId="4E53C0A1" w14:textId="77777777">
        <w:trPr>
          <w:trHeight w:val="253"/>
        </w:trPr>
        <w:tc>
          <w:tcPr>
            <w:tcW w:w="2122" w:type="dxa"/>
            <w:tcMar>
              <w:top w:w="100" w:type="dxa"/>
              <w:left w:w="100" w:type="dxa"/>
              <w:bottom w:w="100" w:type="dxa"/>
              <w:right w:w="100" w:type="dxa"/>
            </w:tcMar>
            <w:vAlign w:val="center"/>
          </w:tcPr>
          <w:p w14:paraId="0000017B" w14:textId="527E540C" w:rsidR="00DE5285" w:rsidRPr="00861812" w:rsidRDefault="004538AA" w:rsidP="005D2C1B">
            <w:pPr>
              <w:snapToGrid w:val="0"/>
              <w:spacing w:after="120" w:line="276" w:lineRule="auto"/>
              <w:jc w:val="left"/>
              <w:rPr>
                <w:b/>
                <w:sz w:val="20"/>
                <w:szCs w:val="20"/>
              </w:rPr>
            </w:pPr>
            <w:r w:rsidRPr="00861812">
              <w:rPr>
                <w:b/>
                <w:sz w:val="20"/>
                <w:szCs w:val="20"/>
              </w:rPr>
              <w:t>ICBF</w:t>
            </w:r>
            <w:r w:rsidR="00DC7C7A">
              <w:rPr>
                <w:b/>
                <w:sz w:val="20"/>
                <w:szCs w:val="20"/>
              </w:rPr>
              <w:t>:</w:t>
            </w:r>
          </w:p>
        </w:tc>
        <w:tc>
          <w:tcPr>
            <w:tcW w:w="7840" w:type="dxa"/>
            <w:tcMar>
              <w:top w:w="100" w:type="dxa"/>
              <w:left w:w="100" w:type="dxa"/>
              <w:bottom w:w="100" w:type="dxa"/>
              <w:right w:w="100" w:type="dxa"/>
            </w:tcMar>
          </w:tcPr>
          <w:p w14:paraId="0000017C" w14:textId="3991F509" w:rsidR="00DE5285" w:rsidRPr="00861812" w:rsidRDefault="00DC7C7A" w:rsidP="005D2C1B">
            <w:pPr>
              <w:snapToGrid w:val="0"/>
              <w:spacing w:after="120" w:line="276" w:lineRule="auto"/>
              <w:jc w:val="left"/>
              <w:rPr>
                <w:color w:val="1F3864"/>
                <w:sz w:val="20"/>
                <w:szCs w:val="20"/>
              </w:rPr>
            </w:pPr>
            <w:r>
              <w:rPr>
                <w:color w:val="000000"/>
                <w:sz w:val="20"/>
                <w:szCs w:val="20"/>
              </w:rPr>
              <w:t>e</w:t>
            </w:r>
            <w:r w:rsidRPr="00861812">
              <w:rPr>
                <w:color w:val="000000"/>
                <w:sz w:val="20"/>
                <w:szCs w:val="20"/>
              </w:rPr>
              <w:t xml:space="preserve">ntidad </w:t>
            </w:r>
            <w:r w:rsidR="004538AA" w:rsidRPr="00861812">
              <w:rPr>
                <w:color w:val="000000"/>
                <w:sz w:val="20"/>
                <w:szCs w:val="20"/>
              </w:rPr>
              <w:t>del Estado colombiano que trabaja por la protección integral de la primera infancia, la niñez, la adolescencia y el bienestar de las familias en Colombia.</w:t>
            </w:r>
          </w:p>
        </w:tc>
      </w:tr>
      <w:tr w:rsidR="00DE5285" w:rsidRPr="005D2C1B" w14:paraId="7E11B993" w14:textId="77777777">
        <w:trPr>
          <w:trHeight w:val="253"/>
        </w:trPr>
        <w:tc>
          <w:tcPr>
            <w:tcW w:w="2122" w:type="dxa"/>
            <w:tcMar>
              <w:top w:w="100" w:type="dxa"/>
              <w:left w:w="100" w:type="dxa"/>
              <w:bottom w:w="100" w:type="dxa"/>
              <w:right w:w="100" w:type="dxa"/>
            </w:tcMar>
            <w:vAlign w:val="center"/>
          </w:tcPr>
          <w:p w14:paraId="0000017D" w14:textId="5229DDAA" w:rsidR="00DE5285" w:rsidRPr="00861812" w:rsidRDefault="004538AA" w:rsidP="005D2C1B">
            <w:pPr>
              <w:snapToGrid w:val="0"/>
              <w:spacing w:after="120" w:line="276" w:lineRule="auto"/>
              <w:jc w:val="left"/>
              <w:rPr>
                <w:b/>
                <w:sz w:val="20"/>
                <w:szCs w:val="20"/>
              </w:rPr>
            </w:pPr>
            <w:proofErr w:type="spellStart"/>
            <w:r w:rsidRPr="00861812">
              <w:rPr>
                <w:b/>
                <w:sz w:val="20"/>
                <w:szCs w:val="20"/>
              </w:rPr>
              <w:t>Interseccionalidad</w:t>
            </w:r>
            <w:proofErr w:type="spellEnd"/>
            <w:r w:rsidR="00DC7C7A">
              <w:rPr>
                <w:b/>
                <w:sz w:val="20"/>
                <w:szCs w:val="20"/>
              </w:rPr>
              <w:t>:</w:t>
            </w:r>
          </w:p>
        </w:tc>
        <w:tc>
          <w:tcPr>
            <w:tcW w:w="7840" w:type="dxa"/>
            <w:tcMar>
              <w:top w:w="100" w:type="dxa"/>
              <w:left w:w="100" w:type="dxa"/>
              <w:bottom w:w="100" w:type="dxa"/>
              <w:right w:w="100" w:type="dxa"/>
            </w:tcMar>
          </w:tcPr>
          <w:p w14:paraId="0000017E" w14:textId="3329244C" w:rsidR="00DE5285" w:rsidRPr="00861812" w:rsidRDefault="00DC7C7A" w:rsidP="005D2C1B">
            <w:pPr>
              <w:snapToGrid w:val="0"/>
              <w:spacing w:after="120" w:line="276" w:lineRule="auto"/>
              <w:jc w:val="left"/>
              <w:rPr>
                <w:color w:val="000000"/>
                <w:sz w:val="20"/>
                <w:szCs w:val="20"/>
              </w:rPr>
            </w:pPr>
            <w:r>
              <w:rPr>
                <w:color w:val="000000"/>
                <w:sz w:val="20"/>
                <w:szCs w:val="20"/>
              </w:rPr>
              <w:t>p</w:t>
            </w:r>
            <w:r w:rsidRPr="00861812">
              <w:rPr>
                <w:color w:val="000000"/>
                <w:sz w:val="20"/>
                <w:szCs w:val="20"/>
              </w:rPr>
              <w:t xml:space="preserve">erspectiva </w:t>
            </w:r>
            <w:r w:rsidR="004538AA" w:rsidRPr="00861812">
              <w:rPr>
                <w:color w:val="000000"/>
                <w:sz w:val="20"/>
                <w:szCs w:val="20"/>
              </w:rPr>
              <w:t>base para la atención a poblaciones. Se relaciona con el análisis y reconocimiento de la discriminación cruzada, que toma nuevas formas y manifestaciones cuando se relacionan en una misma familia o personas de distintas características.</w:t>
            </w:r>
          </w:p>
        </w:tc>
      </w:tr>
      <w:tr w:rsidR="00DE5285" w:rsidRPr="005D2C1B" w14:paraId="09093B7C" w14:textId="77777777">
        <w:trPr>
          <w:trHeight w:val="253"/>
        </w:trPr>
        <w:tc>
          <w:tcPr>
            <w:tcW w:w="2122" w:type="dxa"/>
            <w:tcMar>
              <w:top w:w="100" w:type="dxa"/>
              <w:left w:w="100" w:type="dxa"/>
              <w:bottom w:w="100" w:type="dxa"/>
              <w:right w:w="100" w:type="dxa"/>
            </w:tcMar>
            <w:vAlign w:val="center"/>
          </w:tcPr>
          <w:p w14:paraId="0000017F" w14:textId="2F0723EC" w:rsidR="00DE5285" w:rsidRPr="00861812" w:rsidRDefault="004538AA" w:rsidP="005D2C1B">
            <w:pPr>
              <w:snapToGrid w:val="0"/>
              <w:spacing w:after="120" w:line="276" w:lineRule="auto"/>
              <w:jc w:val="left"/>
              <w:rPr>
                <w:b/>
                <w:sz w:val="20"/>
                <w:szCs w:val="20"/>
              </w:rPr>
            </w:pPr>
            <w:r w:rsidRPr="0091522C">
              <w:rPr>
                <w:b/>
                <w:sz w:val="20"/>
                <w:szCs w:val="20"/>
              </w:rPr>
              <w:t>Mi Familia</w:t>
            </w:r>
            <w:r w:rsidR="00DC7C7A" w:rsidRPr="0091522C">
              <w:rPr>
                <w:b/>
                <w:sz w:val="20"/>
                <w:szCs w:val="20"/>
              </w:rPr>
              <w:t>:</w:t>
            </w:r>
          </w:p>
        </w:tc>
        <w:tc>
          <w:tcPr>
            <w:tcW w:w="7840" w:type="dxa"/>
            <w:tcMar>
              <w:top w:w="100" w:type="dxa"/>
              <w:left w:w="100" w:type="dxa"/>
              <w:bottom w:w="100" w:type="dxa"/>
              <w:right w:w="100" w:type="dxa"/>
            </w:tcMar>
          </w:tcPr>
          <w:p w14:paraId="00000180" w14:textId="73EA070B" w:rsidR="00DE5285" w:rsidRPr="00861812" w:rsidRDefault="005F263A" w:rsidP="005D2C1B">
            <w:pPr>
              <w:snapToGrid w:val="0"/>
              <w:spacing w:after="120" w:line="276" w:lineRule="auto"/>
              <w:jc w:val="left"/>
              <w:rPr>
                <w:sz w:val="20"/>
                <w:szCs w:val="20"/>
              </w:rPr>
            </w:pPr>
            <w:r>
              <w:rPr>
                <w:color w:val="000000"/>
                <w:sz w:val="20"/>
                <w:szCs w:val="20"/>
              </w:rPr>
              <w:t>f</w:t>
            </w:r>
            <w:r w:rsidRPr="00BB20C1">
              <w:rPr>
                <w:color w:val="000000"/>
                <w:sz w:val="20"/>
                <w:szCs w:val="20"/>
              </w:rPr>
              <w:t>ortalecer las capacidades individuales y colectivas con familias en situación de vulnerabilidad, para promover el desarrollo familiar y el fortalecimiento del tejido social para la protección integral de los niños, niñas y adolescentes, y contribuir a la prevención de violencias, negligencias y/o abusos en su contra.</w:t>
            </w:r>
          </w:p>
        </w:tc>
      </w:tr>
      <w:tr w:rsidR="00DE5285" w:rsidRPr="005D2C1B" w14:paraId="423BB9EC" w14:textId="77777777">
        <w:trPr>
          <w:trHeight w:val="253"/>
        </w:trPr>
        <w:tc>
          <w:tcPr>
            <w:tcW w:w="2122" w:type="dxa"/>
            <w:tcMar>
              <w:top w:w="100" w:type="dxa"/>
              <w:left w:w="100" w:type="dxa"/>
              <w:bottom w:w="100" w:type="dxa"/>
              <w:right w:w="100" w:type="dxa"/>
            </w:tcMar>
            <w:vAlign w:val="center"/>
          </w:tcPr>
          <w:p w14:paraId="00000181" w14:textId="2BF3CF76" w:rsidR="00DE5285" w:rsidRPr="00861812" w:rsidRDefault="004538AA" w:rsidP="005D2C1B">
            <w:pPr>
              <w:snapToGrid w:val="0"/>
              <w:spacing w:after="120" w:line="276" w:lineRule="auto"/>
              <w:jc w:val="left"/>
              <w:rPr>
                <w:b/>
                <w:sz w:val="20"/>
                <w:szCs w:val="20"/>
              </w:rPr>
            </w:pPr>
            <w:r w:rsidRPr="00861812">
              <w:rPr>
                <w:b/>
                <w:sz w:val="20"/>
                <w:szCs w:val="20"/>
              </w:rPr>
              <w:t>NNA</w:t>
            </w:r>
            <w:r w:rsidR="00DC7C7A">
              <w:rPr>
                <w:b/>
                <w:sz w:val="20"/>
                <w:szCs w:val="20"/>
              </w:rPr>
              <w:t>:</w:t>
            </w:r>
          </w:p>
        </w:tc>
        <w:tc>
          <w:tcPr>
            <w:tcW w:w="7840" w:type="dxa"/>
            <w:tcMar>
              <w:top w:w="100" w:type="dxa"/>
              <w:left w:w="100" w:type="dxa"/>
              <w:bottom w:w="100" w:type="dxa"/>
              <w:right w:w="100" w:type="dxa"/>
            </w:tcMar>
          </w:tcPr>
          <w:p w14:paraId="00000182" w14:textId="506E583F" w:rsidR="00DE5285" w:rsidRPr="00861812" w:rsidRDefault="00DC7C7A" w:rsidP="005D2C1B">
            <w:pPr>
              <w:snapToGrid w:val="0"/>
              <w:spacing w:after="120" w:line="276" w:lineRule="auto"/>
              <w:jc w:val="left"/>
              <w:rPr>
                <w:sz w:val="20"/>
                <w:szCs w:val="20"/>
              </w:rPr>
            </w:pPr>
            <w:r>
              <w:rPr>
                <w:sz w:val="20"/>
                <w:szCs w:val="20"/>
              </w:rPr>
              <w:t>a</w:t>
            </w:r>
            <w:r w:rsidRPr="00861812">
              <w:rPr>
                <w:sz w:val="20"/>
                <w:szCs w:val="20"/>
              </w:rPr>
              <w:t xml:space="preserve">breviatura </w:t>
            </w:r>
            <w:r w:rsidR="004538AA" w:rsidRPr="00861812">
              <w:rPr>
                <w:sz w:val="20"/>
                <w:szCs w:val="20"/>
              </w:rPr>
              <w:t>de niños, niñas y adolescentes.</w:t>
            </w:r>
          </w:p>
        </w:tc>
      </w:tr>
      <w:tr w:rsidR="00DE5285" w:rsidRPr="005D2C1B" w14:paraId="08585D38" w14:textId="77777777">
        <w:trPr>
          <w:trHeight w:val="253"/>
        </w:trPr>
        <w:tc>
          <w:tcPr>
            <w:tcW w:w="2122" w:type="dxa"/>
            <w:tcMar>
              <w:top w:w="100" w:type="dxa"/>
              <w:left w:w="100" w:type="dxa"/>
              <w:bottom w:w="100" w:type="dxa"/>
              <w:right w:w="100" w:type="dxa"/>
            </w:tcMar>
            <w:vAlign w:val="center"/>
          </w:tcPr>
          <w:p w14:paraId="00000183" w14:textId="311CA452" w:rsidR="00DE5285" w:rsidRPr="00861812" w:rsidRDefault="004538AA" w:rsidP="005D2C1B">
            <w:pPr>
              <w:snapToGrid w:val="0"/>
              <w:spacing w:after="120" w:line="276" w:lineRule="auto"/>
              <w:jc w:val="left"/>
              <w:rPr>
                <w:b/>
                <w:sz w:val="20"/>
                <w:szCs w:val="20"/>
              </w:rPr>
            </w:pPr>
            <w:r w:rsidRPr="00861812">
              <w:rPr>
                <w:b/>
                <w:sz w:val="20"/>
                <w:szCs w:val="20"/>
              </w:rPr>
              <w:t>PAF</w:t>
            </w:r>
            <w:r w:rsidR="00901BF0">
              <w:rPr>
                <w:b/>
                <w:sz w:val="20"/>
                <w:szCs w:val="20"/>
              </w:rPr>
              <w:t>:</w:t>
            </w:r>
          </w:p>
        </w:tc>
        <w:tc>
          <w:tcPr>
            <w:tcW w:w="7840" w:type="dxa"/>
            <w:tcMar>
              <w:top w:w="100" w:type="dxa"/>
              <w:left w:w="100" w:type="dxa"/>
              <w:bottom w:w="100" w:type="dxa"/>
              <w:right w:w="100" w:type="dxa"/>
            </w:tcMar>
          </w:tcPr>
          <w:p w14:paraId="00000184" w14:textId="2D5D86B2" w:rsidR="00DE5285" w:rsidRPr="00861812" w:rsidRDefault="00DC7C7A" w:rsidP="005D2C1B">
            <w:pPr>
              <w:snapToGrid w:val="0"/>
              <w:spacing w:after="120" w:line="276" w:lineRule="auto"/>
              <w:jc w:val="left"/>
              <w:rPr>
                <w:sz w:val="20"/>
                <w:szCs w:val="20"/>
              </w:rPr>
            </w:pPr>
            <w:r>
              <w:rPr>
                <w:sz w:val="20"/>
                <w:szCs w:val="20"/>
              </w:rPr>
              <w:t>a</w:t>
            </w:r>
            <w:r w:rsidRPr="00861812">
              <w:rPr>
                <w:sz w:val="20"/>
                <w:szCs w:val="20"/>
              </w:rPr>
              <w:t xml:space="preserve">breviatura </w:t>
            </w:r>
            <w:r w:rsidR="004538AA" w:rsidRPr="00861812">
              <w:rPr>
                <w:sz w:val="20"/>
                <w:szCs w:val="20"/>
              </w:rPr>
              <w:t>de Profesional de Acompañamiento Familiar</w:t>
            </w:r>
            <w:r>
              <w:rPr>
                <w:sz w:val="20"/>
                <w:szCs w:val="20"/>
              </w:rPr>
              <w:t>.</w:t>
            </w:r>
          </w:p>
        </w:tc>
      </w:tr>
      <w:tr w:rsidR="00DE5285" w:rsidRPr="005D2C1B" w14:paraId="40FCCF96" w14:textId="77777777">
        <w:trPr>
          <w:trHeight w:val="253"/>
        </w:trPr>
        <w:tc>
          <w:tcPr>
            <w:tcW w:w="2122" w:type="dxa"/>
            <w:tcMar>
              <w:top w:w="100" w:type="dxa"/>
              <w:left w:w="100" w:type="dxa"/>
              <w:bottom w:w="100" w:type="dxa"/>
              <w:right w:w="100" w:type="dxa"/>
            </w:tcMar>
          </w:tcPr>
          <w:p w14:paraId="00000185" w14:textId="7E6A07AA" w:rsidR="00DE5285" w:rsidRPr="00861812" w:rsidRDefault="004538AA" w:rsidP="005D2C1B">
            <w:pPr>
              <w:snapToGrid w:val="0"/>
              <w:spacing w:after="120" w:line="276" w:lineRule="auto"/>
              <w:jc w:val="left"/>
              <w:rPr>
                <w:b/>
                <w:sz w:val="20"/>
                <w:szCs w:val="20"/>
              </w:rPr>
            </w:pPr>
            <w:r w:rsidRPr="00861812">
              <w:rPr>
                <w:b/>
                <w:sz w:val="20"/>
                <w:szCs w:val="20"/>
              </w:rPr>
              <w:t>Proceso de protección</w:t>
            </w:r>
            <w:r w:rsidR="00901BF0">
              <w:rPr>
                <w:b/>
                <w:sz w:val="20"/>
                <w:szCs w:val="20"/>
              </w:rPr>
              <w:t>:</w:t>
            </w:r>
          </w:p>
        </w:tc>
        <w:tc>
          <w:tcPr>
            <w:tcW w:w="7840" w:type="dxa"/>
            <w:tcMar>
              <w:top w:w="100" w:type="dxa"/>
              <w:left w:w="100" w:type="dxa"/>
              <w:bottom w:w="100" w:type="dxa"/>
              <w:right w:w="100" w:type="dxa"/>
            </w:tcMar>
          </w:tcPr>
          <w:p w14:paraId="00000186" w14:textId="52918621" w:rsidR="00DE5285" w:rsidRPr="00861812" w:rsidRDefault="00DC7C7A" w:rsidP="005D2C1B">
            <w:pPr>
              <w:snapToGrid w:val="0"/>
              <w:spacing w:after="120" w:line="276" w:lineRule="auto"/>
              <w:jc w:val="left"/>
              <w:rPr>
                <w:sz w:val="20"/>
                <w:szCs w:val="20"/>
              </w:rPr>
            </w:pPr>
            <w:r>
              <w:rPr>
                <w:sz w:val="20"/>
                <w:szCs w:val="20"/>
              </w:rPr>
              <w:t>e</w:t>
            </w:r>
            <w:r w:rsidRPr="00861812">
              <w:rPr>
                <w:sz w:val="20"/>
                <w:szCs w:val="20"/>
              </w:rPr>
              <w:t xml:space="preserve">s </w:t>
            </w:r>
            <w:r w:rsidR="004538AA" w:rsidRPr="00861812">
              <w:rPr>
                <w:sz w:val="20"/>
                <w:szCs w:val="20"/>
              </w:rPr>
              <w:t>uno de los proceso</w:t>
            </w:r>
            <w:r w:rsidR="00901BF0">
              <w:rPr>
                <w:sz w:val="20"/>
                <w:szCs w:val="20"/>
              </w:rPr>
              <w:t>s</w:t>
            </w:r>
            <w:r w:rsidR="004538AA" w:rsidRPr="00861812">
              <w:rPr>
                <w:sz w:val="20"/>
                <w:szCs w:val="20"/>
              </w:rPr>
              <w:t xml:space="preserve"> misionales del ICBF que se enmarcan los servicios dirigidos al restablecimiento de los derechos de los niños, niñas, adolescentes y jóvenes en situación de amenaza, vulneración o en conflicto con la ley.</w:t>
            </w:r>
          </w:p>
        </w:tc>
      </w:tr>
      <w:tr w:rsidR="00DE5285" w:rsidRPr="005D2C1B" w14:paraId="3DB487B5" w14:textId="77777777">
        <w:trPr>
          <w:trHeight w:val="253"/>
        </w:trPr>
        <w:tc>
          <w:tcPr>
            <w:tcW w:w="2122" w:type="dxa"/>
            <w:tcMar>
              <w:top w:w="100" w:type="dxa"/>
              <w:left w:w="100" w:type="dxa"/>
              <w:bottom w:w="100" w:type="dxa"/>
              <w:right w:w="100" w:type="dxa"/>
            </w:tcMar>
          </w:tcPr>
          <w:p w14:paraId="00000187" w14:textId="551B3DBB" w:rsidR="00DE5285" w:rsidRPr="00861812" w:rsidRDefault="004538AA" w:rsidP="005D2C1B">
            <w:pPr>
              <w:snapToGrid w:val="0"/>
              <w:spacing w:after="120" w:line="276" w:lineRule="auto"/>
              <w:jc w:val="left"/>
              <w:rPr>
                <w:b/>
                <w:sz w:val="20"/>
                <w:szCs w:val="20"/>
              </w:rPr>
            </w:pPr>
            <w:r w:rsidRPr="00861812">
              <w:rPr>
                <w:b/>
                <w:sz w:val="20"/>
                <w:szCs w:val="20"/>
              </w:rPr>
              <w:t>Proceso de promoción y prevención</w:t>
            </w:r>
            <w:r w:rsidR="00DC7C7A">
              <w:rPr>
                <w:b/>
                <w:sz w:val="20"/>
                <w:szCs w:val="20"/>
              </w:rPr>
              <w:t>:</w:t>
            </w:r>
          </w:p>
        </w:tc>
        <w:tc>
          <w:tcPr>
            <w:tcW w:w="7840" w:type="dxa"/>
            <w:tcMar>
              <w:top w:w="100" w:type="dxa"/>
              <w:left w:w="100" w:type="dxa"/>
              <w:bottom w:w="100" w:type="dxa"/>
              <w:right w:w="100" w:type="dxa"/>
            </w:tcMar>
          </w:tcPr>
          <w:p w14:paraId="00000188" w14:textId="5C317ACA" w:rsidR="00DE5285" w:rsidRPr="00861812" w:rsidRDefault="00DC7C7A" w:rsidP="005D2C1B">
            <w:pPr>
              <w:snapToGrid w:val="0"/>
              <w:spacing w:after="120" w:line="276" w:lineRule="auto"/>
              <w:jc w:val="left"/>
              <w:rPr>
                <w:b/>
                <w:sz w:val="20"/>
                <w:szCs w:val="20"/>
              </w:rPr>
            </w:pPr>
            <w:r>
              <w:rPr>
                <w:sz w:val="20"/>
                <w:szCs w:val="20"/>
              </w:rPr>
              <w:t>e</w:t>
            </w:r>
            <w:r w:rsidRPr="00861812">
              <w:rPr>
                <w:sz w:val="20"/>
                <w:szCs w:val="20"/>
              </w:rPr>
              <w:t xml:space="preserve">s </w:t>
            </w:r>
            <w:r w:rsidR="004538AA" w:rsidRPr="00861812">
              <w:rPr>
                <w:sz w:val="20"/>
                <w:szCs w:val="20"/>
              </w:rPr>
              <w:t>uno de los proceso</w:t>
            </w:r>
            <w:r w:rsidR="00901BF0">
              <w:rPr>
                <w:sz w:val="20"/>
                <w:szCs w:val="20"/>
              </w:rPr>
              <w:t>s</w:t>
            </w:r>
            <w:r w:rsidR="004538AA" w:rsidRPr="00861812">
              <w:rPr>
                <w:sz w:val="20"/>
                <w:szCs w:val="20"/>
              </w:rPr>
              <w:t xml:space="preserve"> misionales del ICBF que agrupa programas, modalidades, estrategias, planes y proyectos para la promoción de derechos y la prevención de vulneraciones en niños, niñas, adolescentes, jóvenes y familias, incorporando el enfoque diferencial.</w:t>
            </w:r>
          </w:p>
        </w:tc>
      </w:tr>
    </w:tbl>
    <w:p w14:paraId="00000189" w14:textId="77777777" w:rsidR="00DE5285" w:rsidRPr="00861812" w:rsidRDefault="00DE5285" w:rsidP="005D2C1B">
      <w:pPr>
        <w:snapToGrid w:val="0"/>
        <w:spacing w:after="120" w:line="276" w:lineRule="auto"/>
        <w:jc w:val="left"/>
        <w:rPr>
          <w:b/>
          <w:sz w:val="20"/>
          <w:szCs w:val="20"/>
        </w:rPr>
      </w:pPr>
    </w:p>
    <w:p w14:paraId="0000018A" w14:textId="77777777" w:rsidR="00DE5285" w:rsidRPr="00861812" w:rsidRDefault="004538AA" w:rsidP="001D46AA">
      <w:pPr>
        <w:snapToGrid w:val="0"/>
        <w:spacing w:after="120" w:line="276" w:lineRule="auto"/>
        <w:jc w:val="center"/>
        <w:rPr>
          <w:b/>
          <w:sz w:val="20"/>
          <w:szCs w:val="20"/>
        </w:rPr>
      </w:pPr>
      <w:r w:rsidRPr="00861812">
        <w:rPr>
          <w:b/>
          <w:sz w:val="20"/>
          <w:szCs w:val="20"/>
        </w:rPr>
        <w:t>H. REFERENCIAS BIBLIOGRÁFICAS</w:t>
      </w:r>
    </w:p>
    <w:p w14:paraId="0000018B" w14:textId="1D19AAB1" w:rsidR="00DE5285" w:rsidRPr="00861812" w:rsidRDefault="004538AA" w:rsidP="005D2C1B">
      <w:pPr>
        <w:snapToGrid w:val="0"/>
        <w:spacing w:after="120" w:line="276" w:lineRule="auto"/>
        <w:ind w:left="450" w:hanging="450"/>
        <w:jc w:val="left"/>
        <w:rPr>
          <w:sz w:val="20"/>
          <w:szCs w:val="20"/>
        </w:rPr>
      </w:pPr>
      <w:r w:rsidRPr="00861812">
        <w:rPr>
          <w:sz w:val="20"/>
          <w:szCs w:val="20"/>
        </w:rPr>
        <w:t xml:space="preserve">Angulo, J. P., Carrero, A. L., De Oro, K., Pacheco, M. A., &amp; Villamizar, D. A. (2021). </w:t>
      </w:r>
      <w:r w:rsidRPr="00861812">
        <w:rPr>
          <w:i/>
          <w:sz w:val="20"/>
          <w:szCs w:val="20"/>
        </w:rPr>
        <w:t xml:space="preserve">Caracterización Socioeconómica de las Familias Beneficiarias del Programa Mi Familia. </w:t>
      </w:r>
      <w:r w:rsidRPr="00861812">
        <w:rPr>
          <w:sz w:val="20"/>
          <w:szCs w:val="20"/>
        </w:rPr>
        <w:t>Cruce base maestra - DNP. ICBF.</w:t>
      </w:r>
    </w:p>
    <w:p w14:paraId="0000018C" w14:textId="030CEB61" w:rsidR="00DE5285" w:rsidRPr="00861812" w:rsidRDefault="004538AA" w:rsidP="005D2C1B">
      <w:pPr>
        <w:snapToGrid w:val="0"/>
        <w:spacing w:after="120" w:line="276" w:lineRule="auto"/>
        <w:ind w:left="450" w:hanging="450"/>
        <w:jc w:val="left"/>
        <w:rPr>
          <w:sz w:val="20"/>
          <w:szCs w:val="20"/>
        </w:rPr>
      </w:pPr>
      <w:r w:rsidRPr="00861812">
        <w:rPr>
          <w:sz w:val="20"/>
          <w:szCs w:val="20"/>
        </w:rPr>
        <w:t xml:space="preserve">Bertalanffy, L. V. (1976). </w:t>
      </w:r>
      <w:r w:rsidRPr="00861812">
        <w:rPr>
          <w:i/>
          <w:sz w:val="20"/>
          <w:szCs w:val="20"/>
        </w:rPr>
        <w:t xml:space="preserve">Teoría general de los sistemas. Fundamentos, desarrollo, aplicaciones. </w:t>
      </w:r>
      <w:r w:rsidRPr="00861812">
        <w:rPr>
          <w:sz w:val="20"/>
          <w:szCs w:val="20"/>
        </w:rPr>
        <w:t>Fondo de Cultura Económica.</w:t>
      </w:r>
    </w:p>
    <w:p w14:paraId="0000018D" w14:textId="66E5334C" w:rsidR="00DE5285" w:rsidRPr="00901BF0" w:rsidRDefault="004538AA" w:rsidP="005D2C1B">
      <w:pPr>
        <w:snapToGrid w:val="0"/>
        <w:spacing w:after="120" w:line="276" w:lineRule="auto"/>
        <w:ind w:left="450" w:hanging="450"/>
        <w:jc w:val="left"/>
        <w:rPr>
          <w:color w:val="000000" w:themeColor="text1"/>
          <w:sz w:val="20"/>
          <w:szCs w:val="20"/>
        </w:rPr>
      </w:pPr>
      <w:r w:rsidRPr="00861812">
        <w:rPr>
          <w:sz w:val="20"/>
          <w:szCs w:val="20"/>
        </w:rPr>
        <w:t xml:space="preserve">Blanco, M. (2011). </w:t>
      </w:r>
      <w:r w:rsidRPr="00901BF0">
        <w:rPr>
          <w:color w:val="000000" w:themeColor="text1"/>
          <w:sz w:val="20"/>
          <w:szCs w:val="20"/>
        </w:rPr>
        <w:t xml:space="preserve">El enfoque del curso de vida: orígenes y desarrollo. </w:t>
      </w:r>
      <w:r w:rsidRPr="00901BF0">
        <w:rPr>
          <w:i/>
          <w:color w:val="000000" w:themeColor="text1"/>
          <w:sz w:val="20"/>
          <w:szCs w:val="20"/>
        </w:rPr>
        <w:t>Revista Latinoamericana de población</w:t>
      </w:r>
      <w:r w:rsidRPr="00901BF0">
        <w:rPr>
          <w:color w:val="000000" w:themeColor="text1"/>
          <w:sz w:val="20"/>
          <w:szCs w:val="20"/>
        </w:rPr>
        <w:t>, 5(8), 5-31.</w:t>
      </w:r>
    </w:p>
    <w:p w14:paraId="0000018E" w14:textId="60F1FB63" w:rsidR="00DE5285" w:rsidRPr="00901BF0" w:rsidRDefault="004538AA" w:rsidP="005D2C1B">
      <w:pPr>
        <w:snapToGrid w:val="0"/>
        <w:spacing w:after="120" w:line="276" w:lineRule="auto"/>
        <w:ind w:left="450" w:hanging="450"/>
        <w:jc w:val="left"/>
        <w:rPr>
          <w:color w:val="000000" w:themeColor="text1"/>
          <w:sz w:val="20"/>
          <w:szCs w:val="20"/>
          <w:lang w:val="en-US"/>
        </w:rPr>
      </w:pPr>
      <w:r w:rsidRPr="00901BF0">
        <w:rPr>
          <w:color w:val="000000" w:themeColor="text1"/>
          <w:sz w:val="20"/>
          <w:szCs w:val="20"/>
        </w:rPr>
        <w:t xml:space="preserve">Crenshaw, K. (1991). Interseccionalidad, política de identidad y violencia contra las mujeres de color. </w:t>
      </w:r>
      <w:r w:rsidRPr="00901BF0">
        <w:rPr>
          <w:i/>
          <w:color w:val="000000" w:themeColor="text1"/>
          <w:sz w:val="20"/>
          <w:szCs w:val="20"/>
          <w:lang w:val="en-US"/>
        </w:rPr>
        <w:t>Stanford Law Review</w:t>
      </w:r>
      <w:r w:rsidRPr="00901BF0">
        <w:rPr>
          <w:color w:val="000000" w:themeColor="text1"/>
          <w:sz w:val="20"/>
          <w:szCs w:val="20"/>
          <w:lang w:val="en-US"/>
        </w:rPr>
        <w:t>, 43(6), 1241-1299.</w:t>
      </w:r>
    </w:p>
    <w:p w14:paraId="0000018F" w14:textId="06A2BD3D" w:rsidR="00DE5285" w:rsidRPr="00901BF0" w:rsidRDefault="004538AA" w:rsidP="005D2C1B">
      <w:pPr>
        <w:snapToGrid w:val="0"/>
        <w:spacing w:after="120" w:line="276" w:lineRule="auto"/>
        <w:ind w:left="450" w:hanging="450"/>
        <w:jc w:val="left"/>
        <w:rPr>
          <w:color w:val="000000" w:themeColor="text1"/>
          <w:sz w:val="20"/>
          <w:szCs w:val="20"/>
        </w:rPr>
      </w:pPr>
      <w:proofErr w:type="spellStart"/>
      <w:r w:rsidRPr="00901BF0">
        <w:rPr>
          <w:color w:val="000000" w:themeColor="text1"/>
          <w:sz w:val="20"/>
          <w:szCs w:val="20"/>
          <w:lang w:val="en-US"/>
        </w:rPr>
        <w:t>Cuartas</w:t>
      </w:r>
      <w:proofErr w:type="spellEnd"/>
      <w:r w:rsidRPr="00901BF0">
        <w:rPr>
          <w:color w:val="000000" w:themeColor="text1"/>
          <w:sz w:val="20"/>
          <w:szCs w:val="20"/>
          <w:lang w:val="en-US"/>
        </w:rPr>
        <w:t xml:space="preserve">, J., Harker, A., &amp; Moya, A. (2016). </w:t>
      </w:r>
      <w:r w:rsidRPr="00901BF0">
        <w:rPr>
          <w:i/>
          <w:color w:val="000000" w:themeColor="text1"/>
          <w:sz w:val="20"/>
          <w:szCs w:val="20"/>
          <w:lang w:val="en-US"/>
        </w:rPr>
        <w:t>Parenting, Scarcity and Violence: Theory and Evidence for Colombia.</w:t>
      </w:r>
      <w:r w:rsidRPr="00901BF0">
        <w:rPr>
          <w:color w:val="000000" w:themeColor="text1"/>
          <w:sz w:val="20"/>
          <w:szCs w:val="20"/>
          <w:lang w:val="en-US"/>
        </w:rPr>
        <w:t xml:space="preserve"> </w:t>
      </w:r>
      <w:r w:rsidRPr="00901BF0">
        <w:rPr>
          <w:color w:val="000000" w:themeColor="text1"/>
          <w:sz w:val="20"/>
          <w:szCs w:val="20"/>
        </w:rPr>
        <w:t>Documentos CEDE. Universidad de los Andes.</w:t>
      </w:r>
    </w:p>
    <w:p w14:paraId="00000190" w14:textId="3759C002" w:rsidR="00DE5285" w:rsidRPr="00901BF0" w:rsidRDefault="004538AA" w:rsidP="005D2C1B">
      <w:pPr>
        <w:snapToGrid w:val="0"/>
        <w:spacing w:after="120" w:line="276" w:lineRule="auto"/>
        <w:ind w:left="450" w:hanging="450"/>
        <w:jc w:val="left"/>
        <w:rPr>
          <w:color w:val="000000" w:themeColor="text1"/>
          <w:sz w:val="20"/>
          <w:szCs w:val="20"/>
        </w:rPr>
      </w:pPr>
      <w:r w:rsidRPr="00901BF0">
        <w:rPr>
          <w:color w:val="000000" w:themeColor="text1"/>
          <w:sz w:val="20"/>
          <w:szCs w:val="20"/>
        </w:rPr>
        <w:t xml:space="preserve">Cunha, F., &amp; Heckman, J. (2007). </w:t>
      </w:r>
      <w:r w:rsidRPr="00901BF0">
        <w:rPr>
          <w:color w:val="000000" w:themeColor="text1"/>
          <w:sz w:val="20"/>
          <w:szCs w:val="20"/>
          <w:lang w:val="en-US"/>
        </w:rPr>
        <w:t>The Technology of Skill Formation</w:t>
      </w:r>
      <w:r w:rsidRPr="00901BF0">
        <w:rPr>
          <w:i/>
          <w:color w:val="000000" w:themeColor="text1"/>
          <w:sz w:val="20"/>
          <w:szCs w:val="20"/>
          <w:lang w:val="en-US"/>
        </w:rPr>
        <w:t xml:space="preserve">. </w:t>
      </w:r>
      <w:r w:rsidRPr="00901BF0">
        <w:rPr>
          <w:i/>
          <w:color w:val="000000" w:themeColor="text1"/>
          <w:sz w:val="20"/>
          <w:szCs w:val="20"/>
        </w:rPr>
        <w:t xml:space="preserve">American </w:t>
      </w:r>
      <w:proofErr w:type="spellStart"/>
      <w:r w:rsidRPr="00901BF0">
        <w:rPr>
          <w:i/>
          <w:color w:val="000000" w:themeColor="text1"/>
          <w:sz w:val="20"/>
          <w:szCs w:val="20"/>
        </w:rPr>
        <w:t>Economic</w:t>
      </w:r>
      <w:proofErr w:type="spellEnd"/>
      <w:r w:rsidRPr="00901BF0">
        <w:rPr>
          <w:i/>
          <w:color w:val="000000" w:themeColor="text1"/>
          <w:sz w:val="20"/>
          <w:szCs w:val="20"/>
        </w:rPr>
        <w:t xml:space="preserve"> </w:t>
      </w:r>
      <w:proofErr w:type="spellStart"/>
      <w:r w:rsidRPr="00901BF0">
        <w:rPr>
          <w:i/>
          <w:color w:val="000000" w:themeColor="text1"/>
          <w:sz w:val="20"/>
          <w:szCs w:val="20"/>
        </w:rPr>
        <w:t>Review</w:t>
      </w:r>
      <w:proofErr w:type="spellEnd"/>
      <w:r w:rsidRPr="00901BF0">
        <w:rPr>
          <w:color w:val="000000" w:themeColor="text1"/>
          <w:sz w:val="20"/>
          <w:szCs w:val="20"/>
        </w:rPr>
        <w:t>, 97(2), 419-442.</w:t>
      </w:r>
    </w:p>
    <w:p w14:paraId="00000191" w14:textId="48D4228E" w:rsidR="00DE5285" w:rsidRPr="00901BF0" w:rsidRDefault="004538AA" w:rsidP="005D2C1B">
      <w:pPr>
        <w:snapToGrid w:val="0"/>
        <w:spacing w:after="120" w:line="276" w:lineRule="auto"/>
        <w:ind w:left="450" w:hanging="450"/>
        <w:jc w:val="left"/>
        <w:rPr>
          <w:color w:val="000000" w:themeColor="text1"/>
          <w:sz w:val="20"/>
          <w:szCs w:val="20"/>
        </w:rPr>
      </w:pPr>
      <w:r w:rsidRPr="00901BF0">
        <w:rPr>
          <w:color w:val="000000" w:themeColor="text1"/>
          <w:sz w:val="20"/>
          <w:szCs w:val="20"/>
        </w:rPr>
        <w:t>Decreto 987</w:t>
      </w:r>
      <w:ins w:id="48" w:author="JHON JAIRO RODRIGUEZ PEREZ" w:date="2022-09-18T01:01:00Z">
        <w:r w:rsidR="002534C7" w:rsidRPr="00901BF0">
          <w:rPr>
            <w:color w:val="000000" w:themeColor="text1"/>
            <w:sz w:val="20"/>
            <w:szCs w:val="20"/>
          </w:rPr>
          <w:t xml:space="preserve"> </w:t>
        </w:r>
      </w:ins>
      <w:r w:rsidRPr="00901BF0">
        <w:rPr>
          <w:color w:val="000000" w:themeColor="text1"/>
          <w:sz w:val="20"/>
          <w:szCs w:val="20"/>
        </w:rPr>
        <w:t>de 2012.</w:t>
      </w:r>
      <w:r w:rsidR="00901BF0">
        <w:rPr>
          <w:color w:val="000000" w:themeColor="text1"/>
          <w:sz w:val="20"/>
          <w:szCs w:val="20"/>
        </w:rPr>
        <w:t xml:space="preserve"> [Presidencia de la República]. </w:t>
      </w:r>
      <w:r w:rsidRPr="00901BF0">
        <w:rPr>
          <w:color w:val="000000" w:themeColor="text1"/>
          <w:sz w:val="20"/>
          <w:szCs w:val="20"/>
        </w:rPr>
        <w:t>Por el cual se modifica la estructura del Instituto Colombiano de Bienestar Familiar Cecilia de la Fuente de Lleras y se determinan las funciones de sus dependencias.</w:t>
      </w:r>
      <w:r w:rsidR="00901BF0">
        <w:rPr>
          <w:color w:val="000000" w:themeColor="text1"/>
          <w:sz w:val="20"/>
          <w:szCs w:val="20"/>
        </w:rPr>
        <w:t xml:space="preserve"> 14 de mayo de 2012.</w:t>
      </w:r>
    </w:p>
    <w:p w14:paraId="00000192" w14:textId="7D3F4220" w:rsidR="00DE5285" w:rsidRPr="00861812" w:rsidRDefault="004538AA" w:rsidP="005D2C1B">
      <w:pPr>
        <w:snapToGrid w:val="0"/>
        <w:spacing w:after="120" w:line="276" w:lineRule="auto"/>
        <w:ind w:left="450" w:hanging="450"/>
        <w:jc w:val="left"/>
        <w:rPr>
          <w:sz w:val="20"/>
          <w:szCs w:val="20"/>
        </w:rPr>
      </w:pPr>
      <w:r w:rsidRPr="00901BF0">
        <w:rPr>
          <w:color w:val="000000" w:themeColor="text1"/>
          <w:sz w:val="20"/>
          <w:szCs w:val="20"/>
        </w:rPr>
        <w:t xml:space="preserve">DNP. (Noviembre de 2015). </w:t>
      </w:r>
      <w:r w:rsidRPr="00901BF0">
        <w:rPr>
          <w:i/>
          <w:color w:val="000000" w:themeColor="text1"/>
          <w:sz w:val="20"/>
          <w:szCs w:val="20"/>
        </w:rPr>
        <w:t xml:space="preserve">Tipologías de Familias en Colombia: Evolución </w:t>
      </w:r>
      <w:r w:rsidRPr="00861812">
        <w:rPr>
          <w:i/>
          <w:sz w:val="20"/>
          <w:szCs w:val="20"/>
        </w:rPr>
        <w:t>1993-2014. Documento de Trabajo No. 2016-1.</w:t>
      </w:r>
      <w:r w:rsidRPr="00861812">
        <w:rPr>
          <w:sz w:val="20"/>
          <w:szCs w:val="20"/>
        </w:rPr>
        <w:t xml:space="preserve"> Observatorio de Políticas de las Familias - OPF. </w:t>
      </w:r>
    </w:p>
    <w:p w14:paraId="00000193" w14:textId="77777777" w:rsidR="00DE5285" w:rsidRPr="00861812" w:rsidRDefault="004538AA" w:rsidP="005D2C1B">
      <w:pPr>
        <w:snapToGrid w:val="0"/>
        <w:spacing w:after="120" w:line="276" w:lineRule="auto"/>
        <w:ind w:left="450" w:hanging="450"/>
        <w:jc w:val="left"/>
        <w:rPr>
          <w:sz w:val="20"/>
          <w:szCs w:val="20"/>
        </w:rPr>
      </w:pPr>
      <w:r w:rsidRPr="00861812">
        <w:rPr>
          <w:sz w:val="20"/>
          <w:szCs w:val="20"/>
        </w:rPr>
        <w:t xml:space="preserve">ICBF. (2017). </w:t>
      </w:r>
      <w:r w:rsidRPr="00861812">
        <w:rPr>
          <w:i/>
          <w:sz w:val="20"/>
          <w:szCs w:val="20"/>
        </w:rPr>
        <w:t>Modelo Enfoque Diferencial</w:t>
      </w:r>
      <w:r w:rsidRPr="00861812">
        <w:rPr>
          <w:sz w:val="20"/>
          <w:szCs w:val="20"/>
        </w:rPr>
        <w:t>. https://www.icbf.gov.co/sites/default/files/procesos/md1.de_modelo_de_enfoque_diferencial_de_derechos_medd_v1.pdf</w:t>
      </w:r>
    </w:p>
    <w:p w14:paraId="00000194" w14:textId="77777777" w:rsidR="00DE5285" w:rsidRPr="00861812" w:rsidRDefault="004538AA" w:rsidP="005D2C1B">
      <w:pPr>
        <w:snapToGrid w:val="0"/>
        <w:spacing w:after="120" w:line="276" w:lineRule="auto"/>
        <w:ind w:left="450" w:hanging="450"/>
        <w:jc w:val="left"/>
        <w:rPr>
          <w:sz w:val="20"/>
          <w:szCs w:val="20"/>
        </w:rPr>
      </w:pPr>
      <w:r w:rsidRPr="00861812">
        <w:rPr>
          <w:sz w:val="20"/>
          <w:szCs w:val="20"/>
        </w:rPr>
        <w:t xml:space="preserve">ICBF. (2019). </w:t>
      </w:r>
      <w:r w:rsidRPr="00861812">
        <w:rPr>
          <w:i/>
          <w:sz w:val="20"/>
          <w:szCs w:val="20"/>
        </w:rPr>
        <w:t>Mapa Estratégico ICBF 2019-2022</w:t>
      </w:r>
      <w:r w:rsidRPr="00861812">
        <w:rPr>
          <w:sz w:val="20"/>
          <w:szCs w:val="20"/>
        </w:rPr>
        <w:t>. https://www.icbf.gov.co/sites/default/files/mapa._estrategico_icbf_0.pdf</w:t>
      </w:r>
    </w:p>
    <w:p w14:paraId="00000195" w14:textId="77777777" w:rsidR="00DE5285" w:rsidRPr="00861812" w:rsidRDefault="004538AA" w:rsidP="005D2C1B">
      <w:pPr>
        <w:snapToGrid w:val="0"/>
        <w:spacing w:after="120" w:line="276" w:lineRule="auto"/>
        <w:ind w:left="450" w:hanging="450"/>
        <w:jc w:val="left"/>
        <w:rPr>
          <w:sz w:val="20"/>
          <w:szCs w:val="20"/>
        </w:rPr>
      </w:pPr>
      <w:r w:rsidRPr="00861812">
        <w:rPr>
          <w:sz w:val="20"/>
          <w:szCs w:val="20"/>
        </w:rPr>
        <w:t xml:space="preserve">ICBF. (2020). </w:t>
      </w:r>
      <w:r w:rsidRPr="00861812">
        <w:rPr>
          <w:i/>
          <w:sz w:val="20"/>
          <w:szCs w:val="20"/>
        </w:rPr>
        <w:t>Mapa Estratégico ICBF 2019 - 2022 - Versión</w:t>
      </w:r>
      <w:r w:rsidRPr="00861812">
        <w:rPr>
          <w:sz w:val="20"/>
          <w:szCs w:val="20"/>
        </w:rPr>
        <w:t xml:space="preserve"> 2. https://www.icbf.gov.co/system/files/mapa_estrategico_2020_v2.pdf</w:t>
      </w:r>
    </w:p>
    <w:p w14:paraId="00000196" w14:textId="77777777" w:rsidR="00DE5285" w:rsidRPr="00861812" w:rsidRDefault="004538AA" w:rsidP="005D2C1B">
      <w:pPr>
        <w:snapToGrid w:val="0"/>
        <w:spacing w:after="120" w:line="276" w:lineRule="auto"/>
        <w:ind w:left="450" w:hanging="450"/>
        <w:jc w:val="left"/>
        <w:rPr>
          <w:sz w:val="20"/>
          <w:szCs w:val="20"/>
        </w:rPr>
      </w:pPr>
      <w:r w:rsidRPr="00861812">
        <w:rPr>
          <w:sz w:val="20"/>
          <w:szCs w:val="20"/>
        </w:rPr>
        <w:t xml:space="preserve">ICBF. (2021). </w:t>
      </w:r>
      <w:r w:rsidRPr="00861812">
        <w:rPr>
          <w:i/>
          <w:sz w:val="20"/>
          <w:szCs w:val="20"/>
        </w:rPr>
        <w:t>Informe de Gestión ICBF 2020.</w:t>
      </w:r>
      <w:r w:rsidRPr="00861812">
        <w:rPr>
          <w:sz w:val="20"/>
          <w:szCs w:val="20"/>
        </w:rPr>
        <w:t xml:space="preserve"> Instituto Colombiano de Bienestar Familiar, Bogotá, D.C. https://www.icbf.gov.co/sites/default/files/informe_de_gestion_icbf_2020.pdf</w:t>
      </w:r>
    </w:p>
    <w:p w14:paraId="00000197" w14:textId="6A2ECEA1" w:rsidR="00DE5285" w:rsidRPr="00861812" w:rsidRDefault="004538AA" w:rsidP="005D2C1B">
      <w:pPr>
        <w:snapToGrid w:val="0"/>
        <w:spacing w:after="120" w:line="276" w:lineRule="auto"/>
        <w:ind w:left="450" w:hanging="450"/>
        <w:jc w:val="left"/>
        <w:rPr>
          <w:sz w:val="20"/>
          <w:szCs w:val="20"/>
        </w:rPr>
      </w:pPr>
      <w:r w:rsidRPr="00861812">
        <w:rPr>
          <w:sz w:val="20"/>
          <w:szCs w:val="20"/>
        </w:rPr>
        <w:t xml:space="preserve">Instituto Colombiano de Bienestar Familiar. (30 de Diciembre de 2020). </w:t>
      </w:r>
      <w:r w:rsidRPr="00861812">
        <w:rPr>
          <w:i/>
          <w:sz w:val="20"/>
          <w:szCs w:val="20"/>
        </w:rPr>
        <w:t>Lineamiento Técnico Modalidad Mi Familia</w:t>
      </w:r>
      <w:r w:rsidRPr="00861812">
        <w:rPr>
          <w:sz w:val="20"/>
          <w:szCs w:val="20"/>
        </w:rPr>
        <w:t>. https://www.icbf.gov.co/system/files/procesos/lm10.pp_lineamiento_tecnico_administrativo_modalidad_mi_familia_v2.pdf</w:t>
      </w:r>
    </w:p>
    <w:p w14:paraId="00000198" w14:textId="11442289" w:rsidR="00DE5285" w:rsidRPr="00861812" w:rsidRDefault="004538AA" w:rsidP="005D2C1B">
      <w:pPr>
        <w:snapToGrid w:val="0"/>
        <w:spacing w:after="120" w:line="276" w:lineRule="auto"/>
        <w:ind w:left="450" w:hanging="450"/>
        <w:jc w:val="left"/>
        <w:rPr>
          <w:sz w:val="20"/>
          <w:szCs w:val="20"/>
        </w:rPr>
      </w:pPr>
      <w:proofErr w:type="spellStart"/>
      <w:r w:rsidRPr="00861812">
        <w:rPr>
          <w:sz w:val="20"/>
          <w:szCs w:val="20"/>
        </w:rPr>
        <w:t>Kuehlein</w:t>
      </w:r>
      <w:proofErr w:type="spellEnd"/>
      <w:r w:rsidRPr="00861812">
        <w:rPr>
          <w:sz w:val="20"/>
          <w:szCs w:val="20"/>
        </w:rPr>
        <w:t xml:space="preserve">, T. (2009). </w:t>
      </w:r>
      <w:r w:rsidRPr="00861812">
        <w:rPr>
          <w:i/>
          <w:sz w:val="20"/>
          <w:szCs w:val="20"/>
        </w:rPr>
        <w:t>Prevención cuaternaria, actividad del médico general</w:t>
      </w:r>
      <w:r w:rsidRPr="00861812">
        <w:rPr>
          <w:sz w:val="20"/>
          <w:szCs w:val="20"/>
        </w:rPr>
        <w:t xml:space="preserve">. </w:t>
      </w:r>
    </w:p>
    <w:p w14:paraId="00000199" w14:textId="18BDBEFC" w:rsidR="00DE5285" w:rsidRPr="00861812" w:rsidRDefault="004538AA" w:rsidP="005D2C1B">
      <w:pPr>
        <w:snapToGrid w:val="0"/>
        <w:spacing w:after="120" w:line="276" w:lineRule="auto"/>
        <w:ind w:left="450" w:hanging="450"/>
        <w:jc w:val="left"/>
        <w:rPr>
          <w:sz w:val="20"/>
          <w:szCs w:val="20"/>
        </w:rPr>
      </w:pPr>
      <w:r w:rsidRPr="00861812">
        <w:rPr>
          <w:sz w:val="20"/>
          <w:szCs w:val="20"/>
        </w:rPr>
        <w:t xml:space="preserve">Villa Gómez, J. D. (2012). La acción y el enfoque psicosocial de la intervención en contextos sociales: ¿podemos pasar de la moda a la precisión teórica, epistemológica y metodológica? </w:t>
      </w:r>
      <w:r w:rsidRPr="00861812">
        <w:rPr>
          <w:i/>
          <w:sz w:val="20"/>
          <w:szCs w:val="20"/>
        </w:rPr>
        <w:t>El Ágora USB</w:t>
      </w:r>
      <w:r w:rsidRPr="00861812">
        <w:rPr>
          <w:sz w:val="20"/>
          <w:szCs w:val="20"/>
        </w:rPr>
        <w:t>, 12(2), 349-365.</w:t>
      </w:r>
    </w:p>
    <w:p w14:paraId="0000019A" w14:textId="77777777" w:rsidR="00DE5285" w:rsidRPr="00861812" w:rsidRDefault="00DE5285" w:rsidP="005D2C1B">
      <w:pPr>
        <w:snapToGrid w:val="0"/>
        <w:spacing w:after="120" w:line="276" w:lineRule="auto"/>
        <w:rPr>
          <w:b/>
          <w:sz w:val="20"/>
          <w:szCs w:val="20"/>
        </w:rPr>
      </w:pPr>
    </w:p>
    <w:p w14:paraId="0000019B" w14:textId="77777777" w:rsidR="00DE5285" w:rsidRPr="00861812" w:rsidRDefault="004538AA" w:rsidP="00901BF0">
      <w:pPr>
        <w:pBdr>
          <w:top w:val="nil"/>
          <w:left w:val="nil"/>
          <w:bottom w:val="nil"/>
          <w:right w:val="nil"/>
          <w:between w:val="nil"/>
        </w:pBdr>
        <w:snapToGrid w:val="0"/>
        <w:spacing w:after="120" w:line="276" w:lineRule="auto"/>
        <w:jc w:val="center"/>
        <w:rPr>
          <w:b/>
          <w:color w:val="000000"/>
          <w:sz w:val="20"/>
          <w:szCs w:val="20"/>
        </w:rPr>
      </w:pPr>
      <w:r w:rsidRPr="00861812">
        <w:rPr>
          <w:b/>
          <w:color w:val="000000"/>
          <w:sz w:val="20"/>
          <w:szCs w:val="20"/>
        </w:rPr>
        <w:t xml:space="preserve">i. CONTROL DEL </w:t>
      </w:r>
      <w:r w:rsidRPr="001D46AA">
        <w:rPr>
          <w:b/>
          <w:color w:val="000000"/>
          <w:sz w:val="20"/>
          <w:szCs w:val="20"/>
          <w:highlight w:val="yellow"/>
        </w:rPr>
        <w:t>DOCUMENTO</w:t>
      </w:r>
    </w:p>
    <w:p w14:paraId="0000019C" w14:textId="77777777" w:rsidR="00DE5285" w:rsidRPr="00861812" w:rsidRDefault="00DE5285" w:rsidP="005D2C1B">
      <w:pPr>
        <w:snapToGrid w:val="0"/>
        <w:spacing w:after="120" w:line="276" w:lineRule="auto"/>
        <w:rPr>
          <w:b/>
          <w:sz w:val="20"/>
          <w:szCs w:val="20"/>
        </w:rPr>
      </w:pPr>
    </w:p>
    <w:tbl>
      <w:tblPr>
        <w:tblStyle w:val="affd"/>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DE5285" w:rsidRPr="005D2C1B" w14:paraId="51C6F8E7" w14:textId="77777777" w:rsidTr="005D2C1B">
        <w:tc>
          <w:tcPr>
            <w:tcW w:w="1272" w:type="dxa"/>
            <w:tcBorders>
              <w:top w:val="nil"/>
              <w:left w:val="nil"/>
            </w:tcBorders>
          </w:tcPr>
          <w:p w14:paraId="0000019D" w14:textId="77777777" w:rsidR="00DE5285" w:rsidRPr="00861812" w:rsidRDefault="00DE5285" w:rsidP="005D2C1B">
            <w:pPr>
              <w:snapToGrid w:val="0"/>
              <w:spacing w:after="120" w:line="276" w:lineRule="auto"/>
              <w:rPr>
                <w:sz w:val="20"/>
                <w:szCs w:val="20"/>
              </w:rPr>
            </w:pPr>
          </w:p>
        </w:tc>
        <w:tc>
          <w:tcPr>
            <w:tcW w:w="1991" w:type="dxa"/>
            <w:vAlign w:val="center"/>
          </w:tcPr>
          <w:p w14:paraId="0000019E" w14:textId="77777777" w:rsidR="00DE5285" w:rsidRPr="00861812" w:rsidRDefault="004538AA" w:rsidP="005D2C1B">
            <w:pPr>
              <w:snapToGrid w:val="0"/>
              <w:spacing w:after="120" w:line="276" w:lineRule="auto"/>
              <w:jc w:val="center"/>
              <w:rPr>
                <w:b/>
                <w:sz w:val="20"/>
                <w:szCs w:val="20"/>
              </w:rPr>
            </w:pPr>
            <w:r w:rsidRPr="00861812">
              <w:rPr>
                <w:b/>
                <w:sz w:val="20"/>
                <w:szCs w:val="20"/>
              </w:rPr>
              <w:t>Nombre</w:t>
            </w:r>
          </w:p>
        </w:tc>
        <w:tc>
          <w:tcPr>
            <w:tcW w:w="1559" w:type="dxa"/>
            <w:vAlign w:val="center"/>
          </w:tcPr>
          <w:p w14:paraId="0000019F" w14:textId="77777777" w:rsidR="00DE5285" w:rsidRPr="00861812" w:rsidRDefault="004538AA" w:rsidP="005D2C1B">
            <w:pPr>
              <w:snapToGrid w:val="0"/>
              <w:spacing w:after="120" w:line="276" w:lineRule="auto"/>
              <w:jc w:val="center"/>
              <w:rPr>
                <w:b/>
                <w:sz w:val="20"/>
                <w:szCs w:val="20"/>
              </w:rPr>
            </w:pPr>
            <w:r w:rsidRPr="00861812">
              <w:rPr>
                <w:b/>
                <w:sz w:val="20"/>
                <w:szCs w:val="20"/>
              </w:rPr>
              <w:t>Cargo</w:t>
            </w:r>
          </w:p>
        </w:tc>
        <w:tc>
          <w:tcPr>
            <w:tcW w:w="3257" w:type="dxa"/>
            <w:vAlign w:val="center"/>
          </w:tcPr>
          <w:p w14:paraId="000001A1" w14:textId="0DE21A7A" w:rsidR="00DE5285" w:rsidRPr="00861812" w:rsidRDefault="004538AA" w:rsidP="005D2C1B">
            <w:pPr>
              <w:snapToGrid w:val="0"/>
              <w:spacing w:after="120" w:line="276" w:lineRule="auto"/>
              <w:jc w:val="center"/>
              <w:rPr>
                <w:b/>
                <w:i/>
                <w:sz w:val="20"/>
                <w:szCs w:val="20"/>
              </w:rPr>
            </w:pPr>
            <w:r w:rsidRPr="00861812">
              <w:rPr>
                <w:b/>
                <w:sz w:val="20"/>
                <w:szCs w:val="20"/>
              </w:rPr>
              <w:t>Dependencia</w:t>
            </w:r>
          </w:p>
        </w:tc>
        <w:tc>
          <w:tcPr>
            <w:tcW w:w="1888" w:type="dxa"/>
            <w:vAlign w:val="center"/>
          </w:tcPr>
          <w:p w14:paraId="000001A2" w14:textId="77777777" w:rsidR="00DE5285" w:rsidRPr="00861812" w:rsidRDefault="004538AA" w:rsidP="005D2C1B">
            <w:pPr>
              <w:snapToGrid w:val="0"/>
              <w:spacing w:after="120" w:line="276" w:lineRule="auto"/>
              <w:jc w:val="center"/>
              <w:rPr>
                <w:b/>
                <w:sz w:val="20"/>
                <w:szCs w:val="20"/>
              </w:rPr>
            </w:pPr>
            <w:r w:rsidRPr="00861812">
              <w:rPr>
                <w:b/>
                <w:sz w:val="20"/>
                <w:szCs w:val="20"/>
              </w:rPr>
              <w:t>Fecha</w:t>
            </w:r>
          </w:p>
        </w:tc>
      </w:tr>
      <w:tr w:rsidR="00DE5285" w:rsidRPr="005D2C1B" w14:paraId="5947A110" w14:textId="77777777" w:rsidTr="005D2C1B">
        <w:trPr>
          <w:trHeight w:val="340"/>
        </w:trPr>
        <w:tc>
          <w:tcPr>
            <w:tcW w:w="1272" w:type="dxa"/>
            <w:vMerge w:val="restart"/>
            <w:vAlign w:val="center"/>
          </w:tcPr>
          <w:p w14:paraId="000001A3" w14:textId="77777777" w:rsidR="00DE5285" w:rsidRPr="00861812" w:rsidRDefault="004538AA" w:rsidP="005D2C1B">
            <w:pPr>
              <w:snapToGrid w:val="0"/>
              <w:spacing w:after="120" w:line="276" w:lineRule="auto"/>
              <w:jc w:val="center"/>
              <w:rPr>
                <w:b/>
                <w:sz w:val="20"/>
                <w:szCs w:val="20"/>
              </w:rPr>
            </w:pPr>
            <w:r w:rsidRPr="00861812">
              <w:rPr>
                <w:b/>
                <w:sz w:val="20"/>
                <w:szCs w:val="20"/>
              </w:rPr>
              <w:t>Autor (es)</w:t>
            </w:r>
          </w:p>
        </w:tc>
        <w:tc>
          <w:tcPr>
            <w:tcW w:w="1991" w:type="dxa"/>
            <w:vAlign w:val="center"/>
          </w:tcPr>
          <w:p w14:paraId="000001A4" w14:textId="77777777" w:rsidR="00DE5285" w:rsidRPr="00861812" w:rsidRDefault="004538AA" w:rsidP="005D2C1B">
            <w:pPr>
              <w:snapToGrid w:val="0"/>
              <w:spacing w:after="120" w:line="276" w:lineRule="auto"/>
              <w:jc w:val="left"/>
              <w:rPr>
                <w:sz w:val="20"/>
                <w:szCs w:val="20"/>
              </w:rPr>
            </w:pPr>
            <w:r w:rsidRPr="00861812">
              <w:rPr>
                <w:color w:val="000000"/>
                <w:sz w:val="20"/>
                <w:szCs w:val="20"/>
              </w:rPr>
              <w:t>Sonia Milena Moreno Paez</w:t>
            </w:r>
          </w:p>
        </w:tc>
        <w:tc>
          <w:tcPr>
            <w:tcW w:w="1559" w:type="dxa"/>
            <w:vAlign w:val="center"/>
          </w:tcPr>
          <w:p w14:paraId="000001A5" w14:textId="77777777" w:rsidR="00DE5285" w:rsidRPr="00861812" w:rsidRDefault="004538AA" w:rsidP="005D2C1B">
            <w:pPr>
              <w:snapToGrid w:val="0"/>
              <w:spacing w:after="120" w:line="276" w:lineRule="auto"/>
              <w:jc w:val="left"/>
              <w:rPr>
                <w:sz w:val="20"/>
                <w:szCs w:val="20"/>
              </w:rPr>
            </w:pPr>
            <w:r w:rsidRPr="00861812">
              <w:rPr>
                <w:color w:val="000000"/>
                <w:sz w:val="20"/>
                <w:szCs w:val="20"/>
              </w:rPr>
              <w:t>Experta</w:t>
            </w:r>
          </w:p>
        </w:tc>
        <w:tc>
          <w:tcPr>
            <w:tcW w:w="3257" w:type="dxa"/>
            <w:vAlign w:val="center"/>
          </w:tcPr>
          <w:p w14:paraId="000001A6" w14:textId="77777777" w:rsidR="00DE5285" w:rsidRPr="00861812" w:rsidRDefault="004538AA" w:rsidP="005D2C1B">
            <w:pPr>
              <w:snapToGrid w:val="0"/>
              <w:spacing w:after="120" w:line="276" w:lineRule="auto"/>
              <w:jc w:val="left"/>
              <w:rPr>
                <w:sz w:val="20"/>
                <w:szCs w:val="20"/>
              </w:rPr>
            </w:pPr>
            <w:r w:rsidRPr="00861812">
              <w:rPr>
                <w:color w:val="000000"/>
                <w:sz w:val="20"/>
                <w:szCs w:val="20"/>
              </w:rPr>
              <w:t>ICBF</w:t>
            </w:r>
          </w:p>
        </w:tc>
        <w:tc>
          <w:tcPr>
            <w:tcW w:w="1888" w:type="dxa"/>
            <w:vAlign w:val="center"/>
          </w:tcPr>
          <w:p w14:paraId="000001A7" w14:textId="23E93344" w:rsidR="00DE5285" w:rsidRPr="00861812" w:rsidRDefault="004538AA" w:rsidP="005D2C1B">
            <w:pPr>
              <w:snapToGrid w:val="0"/>
              <w:spacing w:after="120" w:line="276" w:lineRule="auto"/>
              <w:jc w:val="left"/>
              <w:rPr>
                <w:sz w:val="20"/>
                <w:szCs w:val="20"/>
              </w:rPr>
            </w:pPr>
            <w:r w:rsidRPr="00861812">
              <w:rPr>
                <w:color w:val="000000"/>
                <w:sz w:val="20"/>
                <w:szCs w:val="20"/>
              </w:rPr>
              <w:t xml:space="preserve">Agosto </w:t>
            </w:r>
            <w:r w:rsidR="00DC7C7A">
              <w:rPr>
                <w:color w:val="000000"/>
                <w:sz w:val="20"/>
                <w:szCs w:val="20"/>
              </w:rPr>
              <w:t xml:space="preserve">de </w:t>
            </w:r>
            <w:r w:rsidRPr="00861812">
              <w:rPr>
                <w:color w:val="000000"/>
                <w:sz w:val="20"/>
                <w:szCs w:val="20"/>
              </w:rPr>
              <w:t>2022</w:t>
            </w:r>
          </w:p>
        </w:tc>
      </w:tr>
      <w:tr w:rsidR="00DE5285" w:rsidRPr="005D2C1B" w14:paraId="2BFAD947" w14:textId="77777777" w:rsidTr="005D2C1B">
        <w:trPr>
          <w:trHeight w:val="340"/>
        </w:trPr>
        <w:tc>
          <w:tcPr>
            <w:tcW w:w="1272" w:type="dxa"/>
            <w:vMerge/>
          </w:tcPr>
          <w:p w14:paraId="000001A8" w14:textId="77777777" w:rsidR="00DE5285" w:rsidRPr="00861812" w:rsidRDefault="00DE5285" w:rsidP="005D2C1B">
            <w:pPr>
              <w:widowControl w:val="0"/>
              <w:pBdr>
                <w:top w:val="nil"/>
                <w:left w:val="nil"/>
                <w:bottom w:val="nil"/>
                <w:right w:val="nil"/>
                <w:between w:val="nil"/>
              </w:pBdr>
              <w:snapToGrid w:val="0"/>
              <w:spacing w:after="120" w:line="276" w:lineRule="auto"/>
              <w:jc w:val="left"/>
              <w:rPr>
                <w:sz w:val="20"/>
                <w:szCs w:val="20"/>
              </w:rPr>
            </w:pPr>
          </w:p>
        </w:tc>
        <w:tc>
          <w:tcPr>
            <w:tcW w:w="1991" w:type="dxa"/>
            <w:vAlign w:val="center"/>
          </w:tcPr>
          <w:p w14:paraId="000001A9" w14:textId="77777777" w:rsidR="00DE5285" w:rsidRPr="00861812" w:rsidRDefault="004538AA" w:rsidP="005D2C1B">
            <w:pPr>
              <w:snapToGrid w:val="0"/>
              <w:spacing w:after="120" w:line="276" w:lineRule="auto"/>
              <w:jc w:val="left"/>
              <w:rPr>
                <w:sz w:val="20"/>
                <w:szCs w:val="20"/>
              </w:rPr>
            </w:pPr>
            <w:r w:rsidRPr="00861812">
              <w:rPr>
                <w:color w:val="000000"/>
                <w:sz w:val="20"/>
                <w:szCs w:val="20"/>
              </w:rPr>
              <w:t>Mayra Alexandra Pacheco Montealegre</w:t>
            </w:r>
          </w:p>
        </w:tc>
        <w:tc>
          <w:tcPr>
            <w:tcW w:w="1559" w:type="dxa"/>
            <w:vAlign w:val="center"/>
          </w:tcPr>
          <w:p w14:paraId="000001AA" w14:textId="77777777" w:rsidR="00DE5285" w:rsidRPr="00861812" w:rsidRDefault="004538AA" w:rsidP="005D2C1B">
            <w:pPr>
              <w:snapToGrid w:val="0"/>
              <w:spacing w:after="120" w:line="276" w:lineRule="auto"/>
              <w:jc w:val="left"/>
              <w:rPr>
                <w:sz w:val="20"/>
                <w:szCs w:val="20"/>
              </w:rPr>
            </w:pPr>
            <w:r w:rsidRPr="00861812">
              <w:rPr>
                <w:color w:val="000000"/>
                <w:sz w:val="20"/>
                <w:szCs w:val="20"/>
              </w:rPr>
              <w:t>Experta</w:t>
            </w:r>
          </w:p>
        </w:tc>
        <w:tc>
          <w:tcPr>
            <w:tcW w:w="3257" w:type="dxa"/>
            <w:vAlign w:val="center"/>
          </w:tcPr>
          <w:p w14:paraId="000001AB" w14:textId="77777777" w:rsidR="00DE5285" w:rsidRPr="00861812" w:rsidRDefault="004538AA" w:rsidP="005D2C1B">
            <w:pPr>
              <w:snapToGrid w:val="0"/>
              <w:spacing w:after="120" w:line="276" w:lineRule="auto"/>
              <w:jc w:val="left"/>
              <w:rPr>
                <w:sz w:val="20"/>
                <w:szCs w:val="20"/>
              </w:rPr>
            </w:pPr>
            <w:r w:rsidRPr="00861812">
              <w:rPr>
                <w:color w:val="000000"/>
                <w:sz w:val="20"/>
                <w:szCs w:val="20"/>
              </w:rPr>
              <w:t>ICBF</w:t>
            </w:r>
          </w:p>
        </w:tc>
        <w:tc>
          <w:tcPr>
            <w:tcW w:w="1888" w:type="dxa"/>
            <w:vAlign w:val="center"/>
          </w:tcPr>
          <w:p w14:paraId="000001AC" w14:textId="068945D1" w:rsidR="00DE5285" w:rsidRPr="00861812" w:rsidRDefault="004538AA" w:rsidP="005D2C1B">
            <w:pPr>
              <w:snapToGrid w:val="0"/>
              <w:spacing w:after="120" w:line="276" w:lineRule="auto"/>
              <w:jc w:val="left"/>
              <w:rPr>
                <w:sz w:val="20"/>
                <w:szCs w:val="20"/>
              </w:rPr>
            </w:pPr>
            <w:r w:rsidRPr="00861812">
              <w:rPr>
                <w:color w:val="000000"/>
                <w:sz w:val="20"/>
                <w:szCs w:val="20"/>
              </w:rPr>
              <w:t xml:space="preserve">Agosto </w:t>
            </w:r>
            <w:r w:rsidR="00DC7C7A">
              <w:rPr>
                <w:color w:val="000000"/>
                <w:sz w:val="20"/>
                <w:szCs w:val="20"/>
              </w:rPr>
              <w:t xml:space="preserve">de </w:t>
            </w:r>
            <w:r w:rsidRPr="00861812">
              <w:rPr>
                <w:color w:val="000000"/>
                <w:sz w:val="20"/>
                <w:szCs w:val="20"/>
              </w:rPr>
              <w:t>2022</w:t>
            </w:r>
          </w:p>
        </w:tc>
      </w:tr>
      <w:tr w:rsidR="00DE5285" w:rsidRPr="005D2C1B" w14:paraId="516E32F0" w14:textId="77777777" w:rsidTr="005D2C1B">
        <w:trPr>
          <w:trHeight w:val="340"/>
        </w:trPr>
        <w:tc>
          <w:tcPr>
            <w:tcW w:w="1272" w:type="dxa"/>
            <w:vMerge/>
          </w:tcPr>
          <w:p w14:paraId="000001AD" w14:textId="77777777" w:rsidR="00DE5285" w:rsidRPr="00861812" w:rsidRDefault="00DE5285" w:rsidP="005D2C1B">
            <w:pPr>
              <w:widowControl w:val="0"/>
              <w:pBdr>
                <w:top w:val="nil"/>
                <w:left w:val="nil"/>
                <w:bottom w:val="nil"/>
                <w:right w:val="nil"/>
                <w:between w:val="nil"/>
              </w:pBdr>
              <w:snapToGrid w:val="0"/>
              <w:spacing w:after="120" w:line="276" w:lineRule="auto"/>
              <w:jc w:val="left"/>
              <w:rPr>
                <w:sz w:val="20"/>
                <w:szCs w:val="20"/>
              </w:rPr>
            </w:pPr>
          </w:p>
        </w:tc>
        <w:tc>
          <w:tcPr>
            <w:tcW w:w="1991" w:type="dxa"/>
            <w:vAlign w:val="center"/>
          </w:tcPr>
          <w:p w14:paraId="000001AE" w14:textId="77777777" w:rsidR="00DE5285" w:rsidRPr="00861812" w:rsidRDefault="004538AA" w:rsidP="005D2C1B">
            <w:pPr>
              <w:snapToGrid w:val="0"/>
              <w:spacing w:after="120" w:line="276" w:lineRule="auto"/>
              <w:jc w:val="left"/>
              <w:rPr>
                <w:sz w:val="20"/>
                <w:szCs w:val="20"/>
              </w:rPr>
            </w:pPr>
            <w:r w:rsidRPr="00861812">
              <w:rPr>
                <w:color w:val="000000"/>
                <w:sz w:val="20"/>
                <w:szCs w:val="20"/>
                <w:highlight w:val="white"/>
              </w:rPr>
              <w:t>Diego Fernando Ramírez Bermúdez</w:t>
            </w:r>
          </w:p>
        </w:tc>
        <w:tc>
          <w:tcPr>
            <w:tcW w:w="1559" w:type="dxa"/>
            <w:vAlign w:val="center"/>
          </w:tcPr>
          <w:p w14:paraId="000001AF" w14:textId="361E72BE" w:rsidR="00DE5285" w:rsidRPr="00861812" w:rsidRDefault="004538AA" w:rsidP="005D2C1B">
            <w:pPr>
              <w:snapToGrid w:val="0"/>
              <w:spacing w:after="120" w:line="276" w:lineRule="auto"/>
              <w:jc w:val="left"/>
              <w:rPr>
                <w:sz w:val="20"/>
                <w:szCs w:val="20"/>
              </w:rPr>
            </w:pPr>
            <w:r w:rsidRPr="00861812">
              <w:rPr>
                <w:color w:val="000000"/>
                <w:sz w:val="20"/>
                <w:szCs w:val="20"/>
              </w:rPr>
              <w:t>Expert</w:t>
            </w:r>
            <w:r w:rsidR="0025123C">
              <w:rPr>
                <w:color w:val="000000"/>
                <w:sz w:val="20"/>
                <w:szCs w:val="20"/>
              </w:rPr>
              <w:t>o</w:t>
            </w:r>
          </w:p>
        </w:tc>
        <w:tc>
          <w:tcPr>
            <w:tcW w:w="3257" w:type="dxa"/>
            <w:vAlign w:val="center"/>
          </w:tcPr>
          <w:p w14:paraId="000001B0" w14:textId="77777777" w:rsidR="00DE5285" w:rsidRPr="00861812" w:rsidRDefault="004538AA" w:rsidP="005D2C1B">
            <w:pPr>
              <w:snapToGrid w:val="0"/>
              <w:spacing w:after="120" w:line="276" w:lineRule="auto"/>
              <w:jc w:val="left"/>
              <w:rPr>
                <w:sz w:val="20"/>
                <w:szCs w:val="20"/>
              </w:rPr>
            </w:pPr>
            <w:r w:rsidRPr="00861812">
              <w:rPr>
                <w:color w:val="000000"/>
                <w:sz w:val="20"/>
                <w:szCs w:val="20"/>
              </w:rPr>
              <w:t>ICBF</w:t>
            </w:r>
          </w:p>
        </w:tc>
        <w:tc>
          <w:tcPr>
            <w:tcW w:w="1888" w:type="dxa"/>
            <w:vAlign w:val="center"/>
          </w:tcPr>
          <w:p w14:paraId="000001B1" w14:textId="643CD0C2" w:rsidR="00DE5285" w:rsidRPr="00861812" w:rsidRDefault="004538AA" w:rsidP="005D2C1B">
            <w:pPr>
              <w:snapToGrid w:val="0"/>
              <w:spacing w:after="120" w:line="276" w:lineRule="auto"/>
              <w:jc w:val="left"/>
              <w:rPr>
                <w:sz w:val="20"/>
                <w:szCs w:val="20"/>
              </w:rPr>
            </w:pPr>
            <w:r w:rsidRPr="00861812">
              <w:rPr>
                <w:color w:val="000000"/>
                <w:sz w:val="20"/>
                <w:szCs w:val="20"/>
              </w:rPr>
              <w:t xml:space="preserve">Agosto </w:t>
            </w:r>
            <w:r w:rsidR="00DC7C7A">
              <w:rPr>
                <w:color w:val="000000"/>
                <w:sz w:val="20"/>
                <w:szCs w:val="20"/>
              </w:rPr>
              <w:t xml:space="preserve">de </w:t>
            </w:r>
            <w:r w:rsidRPr="00861812">
              <w:rPr>
                <w:color w:val="000000"/>
                <w:sz w:val="20"/>
                <w:szCs w:val="20"/>
              </w:rPr>
              <w:t>2022</w:t>
            </w:r>
          </w:p>
        </w:tc>
      </w:tr>
      <w:tr w:rsidR="0025123C" w:rsidRPr="0025123C" w14:paraId="3439CD32" w14:textId="77777777" w:rsidTr="005D2C1B">
        <w:trPr>
          <w:trHeight w:val="340"/>
        </w:trPr>
        <w:tc>
          <w:tcPr>
            <w:tcW w:w="1272" w:type="dxa"/>
            <w:vMerge/>
          </w:tcPr>
          <w:p w14:paraId="062AED48" w14:textId="77777777" w:rsidR="0025123C" w:rsidRPr="00861812" w:rsidRDefault="0025123C" w:rsidP="0025123C">
            <w:pPr>
              <w:widowControl w:val="0"/>
              <w:pBdr>
                <w:top w:val="nil"/>
                <w:left w:val="nil"/>
                <w:bottom w:val="nil"/>
                <w:right w:val="nil"/>
                <w:between w:val="nil"/>
              </w:pBdr>
              <w:snapToGrid w:val="0"/>
              <w:spacing w:after="120" w:line="276" w:lineRule="auto"/>
              <w:jc w:val="left"/>
              <w:rPr>
                <w:sz w:val="20"/>
                <w:szCs w:val="20"/>
              </w:rPr>
            </w:pPr>
          </w:p>
        </w:tc>
        <w:tc>
          <w:tcPr>
            <w:tcW w:w="1991" w:type="dxa"/>
            <w:vAlign w:val="center"/>
          </w:tcPr>
          <w:p w14:paraId="37DDA7F1" w14:textId="37B00686" w:rsidR="0025123C" w:rsidRPr="00861812" w:rsidRDefault="0025123C" w:rsidP="0025123C">
            <w:pPr>
              <w:snapToGrid w:val="0"/>
              <w:spacing w:after="120" w:line="276" w:lineRule="auto"/>
              <w:jc w:val="left"/>
              <w:rPr>
                <w:color w:val="000000"/>
                <w:sz w:val="20"/>
                <w:szCs w:val="20"/>
                <w:highlight w:val="white"/>
              </w:rPr>
            </w:pPr>
            <w:r w:rsidRPr="008D5943">
              <w:rPr>
                <w:color w:val="000000"/>
                <w:sz w:val="20"/>
                <w:szCs w:val="20"/>
              </w:rPr>
              <w:t>Ana Catalina Córdoba Sus</w:t>
            </w:r>
          </w:p>
        </w:tc>
        <w:tc>
          <w:tcPr>
            <w:tcW w:w="1559" w:type="dxa"/>
            <w:vAlign w:val="center"/>
          </w:tcPr>
          <w:p w14:paraId="4D8098A6" w14:textId="76F72535" w:rsidR="0025123C" w:rsidRPr="00861812" w:rsidRDefault="0025123C" w:rsidP="0025123C">
            <w:pPr>
              <w:snapToGrid w:val="0"/>
              <w:spacing w:after="120" w:line="276" w:lineRule="auto"/>
              <w:jc w:val="left"/>
              <w:rPr>
                <w:color w:val="000000"/>
                <w:sz w:val="20"/>
                <w:szCs w:val="20"/>
              </w:rPr>
            </w:pPr>
            <w:r w:rsidRPr="008D5943">
              <w:rPr>
                <w:color w:val="000000"/>
                <w:sz w:val="20"/>
                <w:szCs w:val="20"/>
              </w:rPr>
              <w:t>Asesora Metodológica</w:t>
            </w:r>
          </w:p>
        </w:tc>
        <w:tc>
          <w:tcPr>
            <w:tcW w:w="3257" w:type="dxa"/>
            <w:vAlign w:val="center"/>
          </w:tcPr>
          <w:p w14:paraId="596CF8D0" w14:textId="025B5CFE" w:rsidR="0025123C" w:rsidRPr="00861812" w:rsidRDefault="0025123C" w:rsidP="0025123C">
            <w:pPr>
              <w:snapToGrid w:val="0"/>
              <w:spacing w:after="120" w:line="276" w:lineRule="auto"/>
              <w:jc w:val="left"/>
              <w:rPr>
                <w:color w:val="000000"/>
                <w:sz w:val="20"/>
                <w:szCs w:val="20"/>
              </w:rPr>
            </w:pPr>
            <w:r w:rsidRPr="008D5943">
              <w:rPr>
                <w:color w:val="000000"/>
                <w:sz w:val="20"/>
                <w:szCs w:val="20"/>
              </w:rPr>
              <w:t>Regional Distrito Capital – Centro de Diseño y Metrología.</w:t>
            </w:r>
          </w:p>
        </w:tc>
        <w:tc>
          <w:tcPr>
            <w:tcW w:w="1888" w:type="dxa"/>
          </w:tcPr>
          <w:p w14:paraId="44921B9A" w14:textId="060B1DC5" w:rsidR="0025123C" w:rsidRPr="00861812" w:rsidRDefault="0025123C" w:rsidP="0025123C">
            <w:pPr>
              <w:snapToGrid w:val="0"/>
              <w:spacing w:after="120" w:line="276" w:lineRule="auto"/>
              <w:jc w:val="left"/>
              <w:rPr>
                <w:color w:val="000000"/>
                <w:sz w:val="20"/>
                <w:szCs w:val="20"/>
              </w:rPr>
            </w:pPr>
            <w:r w:rsidRPr="008D5943">
              <w:rPr>
                <w:sz w:val="20"/>
                <w:szCs w:val="20"/>
              </w:rPr>
              <w:t>Septiembre de 2022</w:t>
            </w:r>
          </w:p>
        </w:tc>
      </w:tr>
      <w:tr w:rsidR="0025123C" w:rsidRPr="005D2C1B" w14:paraId="0BA4F93B" w14:textId="77777777" w:rsidTr="005D2C1B">
        <w:trPr>
          <w:trHeight w:val="340"/>
        </w:trPr>
        <w:tc>
          <w:tcPr>
            <w:tcW w:w="1272" w:type="dxa"/>
            <w:vMerge/>
          </w:tcPr>
          <w:p w14:paraId="000001B2" w14:textId="77777777" w:rsidR="0025123C" w:rsidRPr="00861812" w:rsidRDefault="0025123C" w:rsidP="005D2C1B">
            <w:pPr>
              <w:widowControl w:val="0"/>
              <w:pBdr>
                <w:top w:val="nil"/>
                <w:left w:val="nil"/>
                <w:bottom w:val="nil"/>
                <w:right w:val="nil"/>
                <w:between w:val="nil"/>
              </w:pBdr>
              <w:snapToGrid w:val="0"/>
              <w:spacing w:after="120" w:line="276" w:lineRule="auto"/>
              <w:jc w:val="left"/>
              <w:rPr>
                <w:sz w:val="20"/>
                <w:szCs w:val="20"/>
              </w:rPr>
            </w:pPr>
          </w:p>
        </w:tc>
        <w:tc>
          <w:tcPr>
            <w:tcW w:w="1991" w:type="dxa"/>
            <w:vAlign w:val="center"/>
          </w:tcPr>
          <w:p w14:paraId="000001B3" w14:textId="4924B43F" w:rsidR="0025123C" w:rsidRPr="00861812" w:rsidRDefault="0025123C" w:rsidP="005D2C1B">
            <w:pPr>
              <w:snapToGrid w:val="0"/>
              <w:spacing w:after="120" w:line="276" w:lineRule="auto"/>
              <w:jc w:val="left"/>
              <w:rPr>
                <w:sz w:val="20"/>
                <w:szCs w:val="20"/>
              </w:rPr>
            </w:pPr>
            <w:r w:rsidRPr="008D5943">
              <w:rPr>
                <w:sz w:val="20"/>
                <w:szCs w:val="20"/>
              </w:rPr>
              <w:t>Rafael Neftalí Lizcano Reyes</w:t>
            </w:r>
          </w:p>
        </w:tc>
        <w:tc>
          <w:tcPr>
            <w:tcW w:w="1559" w:type="dxa"/>
            <w:vAlign w:val="center"/>
          </w:tcPr>
          <w:p w14:paraId="000001B4" w14:textId="2023AAD5" w:rsidR="0025123C" w:rsidRPr="00861812" w:rsidRDefault="0025123C" w:rsidP="005D2C1B">
            <w:pPr>
              <w:snapToGrid w:val="0"/>
              <w:spacing w:after="120" w:line="276" w:lineRule="auto"/>
              <w:jc w:val="left"/>
              <w:rPr>
                <w:sz w:val="20"/>
                <w:szCs w:val="20"/>
              </w:rPr>
            </w:pPr>
            <w:r w:rsidRPr="008D5943">
              <w:rPr>
                <w:sz w:val="20"/>
                <w:szCs w:val="20"/>
              </w:rPr>
              <w:t>Responsable Equipo de Desarrollo Curricular</w:t>
            </w:r>
          </w:p>
        </w:tc>
        <w:tc>
          <w:tcPr>
            <w:tcW w:w="3257" w:type="dxa"/>
            <w:vAlign w:val="center"/>
          </w:tcPr>
          <w:p w14:paraId="000001B6" w14:textId="672EAAB0" w:rsidR="0025123C" w:rsidRPr="00861812" w:rsidRDefault="0025123C" w:rsidP="005D2C1B">
            <w:pPr>
              <w:pBdr>
                <w:top w:val="nil"/>
                <w:left w:val="nil"/>
                <w:bottom w:val="nil"/>
                <w:right w:val="nil"/>
                <w:between w:val="nil"/>
              </w:pBdr>
              <w:snapToGrid w:val="0"/>
              <w:spacing w:after="120" w:line="276" w:lineRule="auto"/>
              <w:jc w:val="left"/>
              <w:rPr>
                <w:sz w:val="20"/>
                <w:szCs w:val="20"/>
              </w:rPr>
            </w:pPr>
            <w:r w:rsidRPr="008D5943">
              <w:rPr>
                <w:sz w:val="20"/>
                <w:szCs w:val="20"/>
              </w:rPr>
              <w:t>Regional Santander - Centro Industrial del Diseño y la Manufactura.</w:t>
            </w:r>
          </w:p>
        </w:tc>
        <w:tc>
          <w:tcPr>
            <w:tcW w:w="1888" w:type="dxa"/>
          </w:tcPr>
          <w:p w14:paraId="000001B7" w14:textId="04570B5E" w:rsidR="0025123C" w:rsidRPr="00861812" w:rsidRDefault="0025123C" w:rsidP="005D2C1B">
            <w:pPr>
              <w:snapToGrid w:val="0"/>
              <w:spacing w:after="120" w:line="276" w:lineRule="auto"/>
              <w:jc w:val="left"/>
              <w:rPr>
                <w:sz w:val="20"/>
                <w:szCs w:val="20"/>
              </w:rPr>
            </w:pPr>
            <w:r w:rsidRPr="008D5943">
              <w:rPr>
                <w:sz w:val="20"/>
                <w:szCs w:val="20"/>
              </w:rPr>
              <w:t>Septiembre de 2022</w:t>
            </w:r>
          </w:p>
        </w:tc>
      </w:tr>
      <w:tr w:rsidR="001F756B" w:rsidRPr="005D2C1B" w14:paraId="4E693C51" w14:textId="77777777" w:rsidTr="00901BF0">
        <w:trPr>
          <w:trHeight w:val="340"/>
          <w:ins w:id="49" w:author="JHON JAIRO RODRIGUEZ PEREZ" w:date="2022-09-18T00:59:00Z"/>
        </w:trPr>
        <w:tc>
          <w:tcPr>
            <w:tcW w:w="1272" w:type="dxa"/>
          </w:tcPr>
          <w:p w14:paraId="397407DD" w14:textId="77777777" w:rsidR="001F756B" w:rsidRPr="00861812" w:rsidRDefault="001F756B" w:rsidP="001F756B">
            <w:pPr>
              <w:widowControl w:val="0"/>
              <w:pBdr>
                <w:top w:val="nil"/>
                <w:left w:val="nil"/>
                <w:bottom w:val="nil"/>
                <w:right w:val="nil"/>
                <w:between w:val="nil"/>
              </w:pBdr>
              <w:snapToGrid w:val="0"/>
              <w:spacing w:after="120" w:line="276" w:lineRule="auto"/>
              <w:jc w:val="left"/>
              <w:rPr>
                <w:ins w:id="50" w:author="JHON JAIRO RODRIGUEZ PEREZ" w:date="2022-09-18T00:59:00Z"/>
                <w:sz w:val="20"/>
                <w:szCs w:val="20"/>
              </w:rPr>
            </w:pPr>
          </w:p>
        </w:tc>
        <w:tc>
          <w:tcPr>
            <w:tcW w:w="1991" w:type="dxa"/>
          </w:tcPr>
          <w:p w14:paraId="335E8C91" w14:textId="0BD0E4EA" w:rsidR="001F756B" w:rsidRPr="00901BF0" w:rsidRDefault="001F756B" w:rsidP="001F756B">
            <w:pPr>
              <w:snapToGrid w:val="0"/>
              <w:spacing w:after="120" w:line="276" w:lineRule="auto"/>
              <w:jc w:val="left"/>
              <w:rPr>
                <w:ins w:id="51" w:author="JHON JAIRO RODRIGUEZ PEREZ" w:date="2022-09-18T00:59:00Z"/>
                <w:color w:val="000000" w:themeColor="text1"/>
                <w:sz w:val="20"/>
                <w:szCs w:val="20"/>
              </w:rPr>
            </w:pPr>
            <w:ins w:id="52" w:author="JHON JAIRO RODRIGUEZ PEREZ" w:date="2022-09-18T01:06:00Z">
              <w:r w:rsidRPr="00901BF0">
                <w:rPr>
                  <w:bCs/>
                  <w:color w:val="000000" w:themeColor="text1"/>
                  <w:sz w:val="20"/>
                  <w:szCs w:val="20"/>
                </w:rPr>
                <w:t>Jhon Jairo Rodríguez Pérez</w:t>
              </w:r>
            </w:ins>
          </w:p>
        </w:tc>
        <w:tc>
          <w:tcPr>
            <w:tcW w:w="1559" w:type="dxa"/>
          </w:tcPr>
          <w:p w14:paraId="4D436400" w14:textId="67EAAD3D" w:rsidR="001F756B" w:rsidRPr="00901BF0" w:rsidRDefault="001F756B" w:rsidP="001F756B">
            <w:pPr>
              <w:snapToGrid w:val="0"/>
              <w:spacing w:after="120" w:line="276" w:lineRule="auto"/>
              <w:jc w:val="left"/>
              <w:rPr>
                <w:ins w:id="53" w:author="JHON JAIRO RODRIGUEZ PEREZ" w:date="2022-09-18T00:59:00Z"/>
                <w:color w:val="000000" w:themeColor="text1"/>
                <w:sz w:val="20"/>
                <w:szCs w:val="20"/>
              </w:rPr>
            </w:pPr>
            <w:ins w:id="54" w:author="JHON JAIRO RODRIGUEZ PEREZ" w:date="2022-09-18T01:06:00Z">
              <w:r w:rsidRPr="00901BF0">
                <w:rPr>
                  <w:bCs/>
                  <w:color w:val="000000" w:themeColor="text1"/>
                  <w:sz w:val="20"/>
                  <w:szCs w:val="20"/>
                </w:rPr>
                <w:t xml:space="preserve">Corrector de estilo </w:t>
              </w:r>
            </w:ins>
          </w:p>
        </w:tc>
        <w:tc>
          <w:tcPr>
            <w:tcW w:w="3257" w:type="dxa"/>
          </w:tcPr>
          <w:p w14:paraId="2D603F39" w14:textId="3104DAE6" w:rsidR="001F756B" w:rsidRPr="00901BF0" w:rsidRDefault="001F756B" w:rsidP="001F756B">
            <w:pPr>
              <w:pBdr>
                <w:top w:val="nil"/>
                <w:left w:val="nil"/>
                <w:bottom w:val="nil"/>
                <w:right w:val="nil"/>
                <w:between w:val="nil"/>
              </w:pBdr>
              <w:snapToGrid w:val="0"/>
              <w:spacing w:after="120" w:line="276" w:lineRule="auto"/>
              <w:jc w:val="left"/>
              <w:rPr>
                <w:ins w:id="55" w:author="JHON JAIRO RODRIGUEZ PEREZ" w:date="2022-09-18T00:59:00Z"/>
                <w:color w:val="000000" w:themeColor="text1"/>
                <w:sz w:val="20"/>
                <w:szCs w:val="20"/>
              </w:rPr>
            </w:pPr>
            <w:ins w:id="56" w:author="JHON JAIRO RODRIGUEZ PEREZ" w:date="2022-09-18T01:06:00Z">
              <w:r w:rsidRPr="00901BF0">
                <w:rPr>
                  <w:bCs/>
                  <w:color w:val="000000" w:themeColor="text1"/>
                  <w:sz w:val="20"/>
                  <w:szCs w:val="20"/>
                </w:rPr>
                <w:t xml:space="preserve">Regional Distrito Capital - Centro de Diseño y Metrología </w:t>
              </w:r>
            </w:ins>
          </w:p>
        </w:tc>
        <w:tc>
          <w:tcPr>
            <w:tcW w:w="1888" w:type="dxa"/>
          </w:tcPr>
          <w:p w14:paraId="606644C6" w14:textId="224E65F3" w:rsidR="001F756B" w:rsidRPr="00901BF0" w:rsidRDefault="001F756B" w:rsidP="001F756B">
            <w:pPr>
              <w:snapToGrid w:val="0"/>
              <w:spacing w:after="120" w:line="276" w:lineRule="auto"/>
              <w:jc w:val="left"/>
              <w:rPr>
                <w:ins w:id="57" w:author="JHON JAIRO RODRIGUEZ PEREZ" w:date="2022-09-18T00:59:00Z"/>
                <w:color w:val="000000" w:themeColor="text1"/>
                <w:sz w:val="20"/>
                <w:szCs w:val="20"/>
              </w:rPr>
            </w:pPr>
            <w:ins w:id="58" w:author="JHON JAIRO RODRIGUEZ PEREZ" w:date="2022-09-18T01:06:00Z">
              <w:r w:rsidRPr="00901BF0">
                <w:rPr>
                  <w:bCs/>
                  <w:color w:val="000000" w:themeColor="text1"/>
                  <w:sz w:val="20"/>
                  <w:szCs w:val="20"/>
                </w:rPr>
                <w:t>Septiembre de 2022</w:t>
              </w:r>
            </w:ins>
          </w:p>
        </w:tc>
      </w:tr>
    </w:tbl>
    <w:p w14:paraId="000001B8" w14:textId="77777777" w:rsidR="00DE5285" w:rsidRPr="00861812" w:rsidRDefault="00DE5285" w:rsidP="005D2C1B">
      <w:pPr>
        <w:snapToGrid w:val="0"/>
        <w:spacing w:after="120" w:line="276" w:lineRule="auto"/>
        <w:rPr>
          <w:sz w:val="20"/>
          <w:szCs w:val="20"/>
        </w:rPr>
      </w:pPr>
    </w:p>
    <w:p w14:paraId="000001B9" w14:textId="77777777" w:rsidR="00DE5285" w:rsidRPr="00861812" w:rsidRDefault="00DE5285" w:rsidP="005D2C1B">
      <w:pPr>
        <w:snapToGrid w:val="0"/>
        <w:spacing w:after="120" w:line="276" w:lineRule="auto"/>
        <w:rPr>
          <w:sz w:val="20"/>
          <w:szCs w:val="20"/>
        </w:rPr>
      </w:pPr>
    </w:p>
    <w:p w14:paraId="000001BA" w14:textId="77777777" w:rsidR="00DE5285" w:rsidRPr="00861812" w:rsidRDefault="004538AA" w:rsidP="00901BF0">
      <w:pPr>
        <w:pBdr>
          <w:top w:val="nil"/>
          <w:left w:val="nil"/>
          <w:bottom w:val="nil"/>
          <w:right w:val="nil"/>
          <w:between w:val="nil"/>
        </w:pBdr>
        <w:snapToGrid w:val="0"/>
        <w:spacing w:after="120" w:line="276" w:lineRule="auto"/>
        <w:jc w:val="center"/>
        <w:rPr>
          <w:b/>
          <w:color w:val="000000"/>
          <w:sz w:val="20"/>
          <w:szCs w:val="20"/>
        </w:rPr>
      </w:pPr>
      <w:r w:rsidRPr="00861812">
        <w:rPr>
          <w:b/>
          <w:color w:val="000000"/>
          <w:sz w:val="20"/>
          <w:szCs w:val="20"/>
        </w:rPr>
        <w:t>J. CONTROL DE CAMBIOS</w:t>
      </w:r>
    </w:p>
    <w:p w14:paraId="000001BB" w14:textId="77777777" w:rsidR="00DE5285" w:rsidRPr="00861812" w:rsidRDefault="004538AA" w:rsidP="005D2C1B">
      <w:pPr>
        <w:pBdr>
          <w:top w:val="nil"/>
          <w:left w:val="nil"/>
          <w:bottom w:val="nil"/>
          <w:right w:val="nil"/>
          <w:between w:val="nil"/>
        </w:pBdr>
        <w:snapToGrid w:val="0"/>
        <w:spacing w:after="120" w:line="276" w:lineRule="auto"/>
        <w:jc w:val="center"/>
        <w:rPr>
          <w:b/>
          <w:color w:val="808080"/>
          <w:sz w:val="20"/>
          <w:szCs w:val="20"/>
        </w:rPr>
      </w:pPr>
      <w:r w:rsidRPr="00861812">
        <w:rPr>
          <w:b/>
          <w:color w:val="808080"/>
          <w:sz w:val="20"/>
          <w:szCs w:val="20"/>
        </w:rPr>
        <w:t>(Diligenciar únicamente si realiza ajustes a la Unidad Temática)</w:t>
      </w:r>
    </w:p>
    <w:p w14:paraId="000001BC" w14:textId="77777777" w:rsidR="00DE5285" w:rsidRPr="00861812" w:rsidRDefault="00DE5285" w:rsidP="005D2C1B">
      <w:pPr>
        <w:snapToGrid w:val="0"/>
        <w:spacing w:after="120" w:line="276" w:lineRule="auto"/>
        <w:rPr>
          <w:sz w:val="20"/>
          <w:szCs w:val="20"/>
        </w:rPr>
      </w:pPr>
    </w:p>
    <w:tbl>
      <w:tblPr>
        <w:tblStyle w:val="affe"/>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DE5285" w:rsidRPr="005D2C1B" w14:paraId="52FA1051" w14:textId="77777777">
        <w:tc>
          <w:tcPr>
            <w:tcW w:w="1264" w:type="dxa"/>
            <w:tcBorders>
              <w:top w:val="nil"/>
              <w:left w:val="nil"/>
            </w:tcBorders>
          </w:tcPr>
          <w:p w14:paraId="000001BD" w14:textId="77777777" w:rsidR="00DE5285" w:rsidRPr="00861812" w:rsidRDefault="00DE5285" w:rsidP="005D2C1B">
            <w:pPr>
              <w:snapToGrid w:val="0"/>
              <w:spacing w:after="120" w:line="276" w:lineRule="auto"/>
              <w:rPr>
                <w:sz w:val="20"/>
                <w:szCs w:val="20"/>
              </w:rPr>
            </w:pPr>
          </w:p>
        </w:tc>
        <w:tc>
          <w:tcPr>
            <w:tcW w:w="2138" w:type="dxa"/>
          </w:tcPr>
          <w:p w14:paraId="000001BE" w14:textId="77777777" w:rsidR="00DE5285" w:rsidRPr="00861812" w:rsidRDefault="004538AA" w:rsidP="005D2C1B">
            <w:pPr>
              <w:snapToGrid w:val="0"/>
              <w:spacing w:after="120" w:line="276" w:lineRule="auto"/>
              <w:rPr>
                <w:b/>
                <w:sz w:val="20"/>
                <w:szCs w:val="20"/>
              </w:rPr>
            </w:pPr>
            <w:r w:rsidRPr="00861812">
              <w:rPr>
                <w:b/>
                <w:sz w:val="20"/>
                <w:szCs w:val="20"/>
              </w:rPr>
              <w:t>Nombre</w:t>
            </w:r>
          </w:p>
        </w:tc>
        <w:tc>
          <w:tcPr>
            <w:tcW w:w="1701" w:type="dxa"/>
          </w:tcPr>
          <w:p w14:paraId="000001BF" w14:textId="77777777" w:rsidR="00DE5285" w:rsidRPr="00861812" w:rsidRDefault="004538AA" w:rsidP="005D2C1B">
            <w:pPr>
              <w:snapToGrid w:val="0"/>
              <w:spacing w:after="120" w:line="276" w:lineRule="auto"/>
              <w:rPr>
                <w:b/>
                <w:sz w:val="20"/>
                <w:szCs w:val="20"/>
              </w:rPr>
            </w:pPr>
            <w:r w:rsidRPr="00861812">
              <w:rPr>
                <w:b/>
                <w:sz w:val="20"/>
                <w:szCs w:val="20"/>
              </w:rPr>
              <w:t>Cargo</w:t>
            </w:r>
          </w:p>
        </w:tc>
        <w:tc>
          <w:tcPr>
            <w:tcW w:w="1843" w:type="dxa"/>
          </w:tcPr>
          <w:p w14:paraId="000001C0" w14:textId="77777777" w:rsidR="00DE5285" w:rsidRPr="00861812" w:rsidRDefault="004538AA" w:rsidP="005D2C1B">
            <w:pPr>
              <w:snapToGrid w:val="0"/>
              <w:spacing w:after="120" w:line="276" w:lineRule="auto"/>
              <w:rPr>
                <w:b/>
                <w:sz w:val="20"/>
                <w:szCs w:val="20"/>
              </w:rPr>
            </w:pPr>
            <w:r w:rsidRPr="00861812">
              <w:rPr>
                <w:b/>
                <w:sz w:val="20"/>
                <w:szCs w:val="20"/>
              </w:rPr>
              <w:t>Dependencia</w:t>
            </w:r>
          </w:p>
        </w:tc>
        <w:tc>
          <w:tcPr>
            <w:tcW w:w="1044" w:type="dxa"/>
          </w:tcPr>
          <w:p w14:paraId="000001C1" w14:textId="77777777" w:rsidR="00DE5285" w:rsidRPr="00861812" w:rsidRDefault="004538AA" w:rsidP="005D2C1B">
            <w:pPr>
              <w:snapToGrid w:val="0"/>
              <w:spacing w:after="120" w:line="276" w:lineRule="auto"/>
              <w:rPr>
                <w:b/>
                <w:sz w:val="20"/>
                <w:szCs w:val="20"/>
              </w:rPr>
            </w:pPr>
            <w:r w:rsidRPr="00861812">
              <w:rPr>
                <w:b/>
                <w:sz w:val="20"/>
                <w:szCs w:val="20"/>
              </w:rPr>
              <w:t>Fecha</w:t>
            </w:r>
          </w:p>
        </w:tc>
        <w:tc>
          <w:tcPr>
            <w:tcW w:w="1977" w:type="dxa"/>
          </w:tcPr>
          <w:p w14:paraId="000001C2" w14:textId="77777777" w:rsidR="00DE5285" w:rsidRPr="00861812" w:rsidRDefault="004538AA" w:rsidP="005D2C1B">
            <w:pPr>
              <w:snapToGrid w:val="0"/>
              <w:spacing w:after="120" w:line="276" w:lineRule="auto"/>
              <w:rPr>
                <w:b/>
                <w:sz w:val="20"/>
                <w:szCs w:val="20"/>
              </w:rPr>
            </w:pPr>
            <w:r w:rsidRPr="00861812">
              <w:rPr>
                <w:b/>
                <w:sz w:val="20"/>
                <w:szCs w:val="20"/>
              </w:rPr>
              <w:t>Razón del Cambio</w:t>
            </w:r>
          </w:p>
        </w:tc>
      </w:tr>
      <w:tr w:rsidR="00DE5285" w:rsidRPr="005D2C1B" w14:paraId="5E50E2FE" w14:textId="77777777">
        <w:tc>
          <w:tcPr>
            <w:tcW w:w="1264" w:type="dxa"/>
          </w:tcPr>
          <w:p w14:paraId="000001C3" w14:textId="77777777" w:rsidR="00DE5285" w:rsidRPr="00861812" w:rsidRDefault="004538AA" w:rsidP="005D2C1B">
            <w:pPr>
              <w:snapToGrid w:val="0"/>
              <w:spacing w:after="120" w:line="276" w:lineRule="auto"/>
              <w:rPr>
                <w:b/>
                <w:sz w:val="20"/>
                <w:szCs w:val="20"/>
              </w:rPr>
            </w:pPr>
            <w:r w:rsidRPr="00861812">
              <w:rPr>
                <w:b/>
                <w:sz w:val="20"/>
                <w:szCs w:val="20"/>
              </w:rPr>
              <w:t>Autor (es)</w:t>
            </w:r>
          </w:p>
        </w:tc>
        <w:tc>
          <w:tcPr>
            <w:tcW w:w="2138" w:type="dxa"/>
          </w:tcPr>
          <w:p w14:paraId="000001C4" w14:textId="77777777" w:rsidR="00DE5285" w:rsidRPr="00861812" w:rsidRDefault="00DE5285" w:rsidP="005D2C1B">
            <w:pPr>
              <w:snapToGrid w:val="0"/>
              <w:spacing w:after="120" w:line="276" w:lineRule="auto"/>
              <w:rPr>
                <w:sz w:val="20"/>
                <w:szCs w:val="20"/>
              </w:rPr>
            </w:pPr>
          </w:p>
        </w:tc>
        <w:tc>
          <w:tcPr>
            <w:tcW w:w="1701" w:type="dxa"/>
          </w:tcPr>
          <w:p w14:paraId="000001C5" w14:textId="77777777" w:rsidR="00DE5285" w:rsidRPr="00861812" w:rsidRDefault="00DE5285" w:rsidP="005D2C1B">
            <w:pPr>
              <w:snapToGrid w:val="0"/>
              <w:spacing w:after="120" w:line="276" w:lineRule="auto"/>
              <w:rPr>
                <w:sz w:val="20"/>
                <w:szCs w:val="20"/>
              </w:rPr>
            </w:pPr>
          </w:p>
        </w:tc>
        <w:tc>
          <w:tcPr>
            <w:tcW w:w="1843" w:type="dxa"/>
          </w:tcPr>
          <w:p w14:paraId="000001C6" w14:textId="77777777" w:rsidR="00DE5285" w:rsidRPr="00861812" w:rsidRDefault="00DE5285" w:rsidP="005D2C1B">
            <w:pPr>
              <w:snapToGrid w:val="0"/>
              <w:spacing w:after="120" w:line="276" w:lineRule="auto"/>
              <w:rPr>
                <w:sz w:val="20"/>
                <w:szCs w:val="20"/>
              </w:rPr>
            </w:pPr>
          </w:p>
        </w:tc>
        <w:tc>
          <w:tcPr>
            <w:tcW w:w="1044" w:type="dxa"/>
          </w:tcPr>
          <w:p w14:paraId="000001C7" w14:textId="77777777" w:rsidR="00DE5285" w:rsidRPr="00861812" w:rsidRDefault="00DE5285" w:rsidP="005D2C1B">
            <w:pPr>
              <w:snapToGrid w:val="0"/>
              <w:spacing w:after="120" w:line="276" w:lineRule="auto"/>
              <w:rPr>
                <w:sz w:val="20"/>
                <w:szCs w:val="20"/>
              </w:rPr>
            </w:pPr>
          </w:p>
        </w:tc>
        <w:tc>
          <w:tcPr>
            <w:tcW w:w="1977" w:type="dxa"/>
          </w:tcPr>
          <w:p w14:paraId="000001C8" w14:textId="77777777" w:rsidR="00DE5285" w:rsidRPr="00861812" w:rsidRDefault="00DE5285" w:rsidP="005D2C1B">
            <w:pPr>
              <w:snapToGrid w:val="0"/>
              <w:spacing w:after="120" w:line="276" w:lineRule="auto"/>
              <w:rPr>
                <w:sz w:val="20"/>
                <w:szCs w:val="20"/>
              </w:rPr>
            </w:pPr>
          </w:p>
        </w:tc>
      </w:tr>
    </w:tbl>
    <w:p w14:paraId="000001CA" w14:textId="77777777" w:rsidR="00DE5285" w:rsidRPr="005D2C1B" w:rsidRDefault="00DE5285" w:rsidP="001D46AA">
      <w:pPr>
        <w:pStyle w:val="Ttulo1"/>
        <w:numPr>
          <w:ilvl w:val="0"/>
          <w:numId w:val="0"/>
        </w:numPr>
        <w:snapToGrid w:val="0"/>
        <w:spacing w:before="0" w:line="276" w:lineRule="auto"/>
        <w:rPr>
          <w:rFonts w:cs="Arial"/>
          <w:sz w:val="20"/>
          <w:szCs w:val="20"/>
        </w:rPr>
      </w:pPr>
    </w:p>
    <w:sectPr w:rsidR="00DE5285" w:rsidRPr="005D2C1B">
      <w:headerReference w:type="default" r:id="rId37"/>
      <w:pgSz w:w="12240" w:h="15840"/>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Office User" w:date="2023-10-05T17:46:00Z" w:initials="MOU">
    <w:p w14:paraId="5FDD18B4" w14:textId="41DB15BB" w:rsidR="007F2561" w:rsidRDefault="007F2561">
      <w:pPr>
        <w:pStyle w:val="Textocomentario"/>
      </w:pPr>
      <w:r>
        <w:rPr>
          <w:rStyle w:val="Refdecomentario"/>
        </w:rPr>
        <w:annotationRef/>
      </w:r>
      <w:r>
        <w:rPr>
          <w:rStyle w:val="Refdecomentario"/>
          <w:highlight w:val="yellow"/>
        </w:rPr>
        <w:t>La base sobre la que se debe trabajar es el</w:t>
      </w:r>
      <w:r w:rsidRPr="008C16C1">
        <w:rPr>
          <w:highlight w:val="yellow"/>
        </w:rPr>
        <w:t xml:space="preserve"> siguiente HTML</w:t>
      </w:r>
      <w:r>
        <w:rPr>
          <w:highlight w:val="yellow"/>
        </w:rPr>
        <w:t xml:space="preserve">. </w:t>
      </w:r>
      <w:r w:rsidRPr="008C16C1">
        <w:rPr>
          <w:highlight w:val="yellow"/>
        </w:rPr>
        <w:t>Ruta</w:t>
      </w:r>
      <w:r w:rsidRPr="008C16C1">
        <w:rPr>
          <w:highlight w:val="yellow"/>
          <w:shd w:val="clear" w:color="auto" w:fill="FFFF00"/>
        </w:rPr>
        <w:t>:</w:t>
      </w:r>
      <w:r>
        <w:rPr>
          <w:shd w:val="clear" w:color="auto" w:fill="FFFF00"/>
        </w:rPr>
        <w:t xml:space="preserve"> </w:t>
      </w:r>
      <w:r w:rsidRPr="004A7060">
        <w:rPr>
          <w:shd w:val="clear" w:color="auto" w:fill="FFFF00"/>
        </w:rPr>
        <w:t>https://ecored-sena.github.io/CF1_33130213_Acompanamiento_Psicosocial_Programa_Mi_Familia/#/introduccion</w:t>
      </w:r>
    </w:p>
  </w:comment>
  <w:comment w:id="2" w:author="Microsoft Office User" w:date="2022-09-12T18:19:00Z" w:initials="">
    <w:p w14:paraId="000001E0" w14:textId="77777777" w:rsidR="004538AA" w:rsidRDefault="004538AA">
      <w:pPr>
        <w:widowControl w:val="0"/>
        <w:pBdr>
          <w:top w:val="nil"/>
          <w:left w:val="nil"/>
          <w:bottom w:val="nil"/>
          <w:right w:val="nil"/>
          <w:between w:val="nil"/>
        </w:pBdr>
        <w:spacing w:after="0"/>
        <w:jc w:val="left"/>
        <w:rPr>
          <w:color w:val="000000"/>
        </w:rPr>
      </w:pPr>
      <w:r>
        <w:rPr>
          <w:color w:val="000000"/>
        </w:rPr>
        <w:t>El archivo se encuentra en la carpeta Formatos DI con el nombre: CF01_Video_Introducción</w:t>
      </w:r>
    </w:p>
  </w:comment>
  <w:comment w:id="3" w:author="Microsoft Office User" w:date="2022-09-11T11:09:00Z" w:initials="">
    <w:p w14:paraId="000001E3" w14:textId="77777777" w:rsidR="004538AA" w:rsidRDefault="004538AA">
      <w:pPr>
        <w:widowControl w:val="0"/>
        <w:pBdr>
          <w:top w:val="nil"/>
          <w:left w:val="nil"/>
          <w:bottom w:val="nil"/>
          <w:right w:val="nil"/>
          <w:between w:val="nil"/>
        </w:pBdr>
        <w:spacing w:after="0"/>
        <w:jc w:val="left"/>
        <w:rPr>
          <w:color w:val="000000"/>
        </w:rPr>
      </w:pPr>
      <w:r>
        <w:rPr>
          <w:color w:val="000000"/>
        </w:rPr>
        <w:t>Favor adecuar contenido como bloque de texto destacado.</w:t>
      </w:r>
    </w:p>
  </w:comment>
  <w:comment w:id="4" w:author="Microsoft Office User" w:date="2022-09-11T10:11:00Z" w:initials="">
    <w:p w14:paraId="000001D1" w14:textId="77777777" w:rsidR="004538AA" w:rsidRDefault="004538AA">
      <w:pPr>
        <w:widowControl w:val="0"/>
        <w:pBdr>
          <w:top w:val="nil"/>
          <w:left w:val="nil"/>
          <w:bottom w:val="nil"/>
          <w:right w:val="nil"/>
          <w:between w:val="nil"/>
        </w:pBdr>
        <w:spacing w:after="0"/>
        <w:jc w:val="left"/>
        <w:rPr>
          <w:color w:val="000000"/>
        </w:rPr>
      </w:pPr>
      <w:r>
        <w:rPr>
          <w:color w:val="000000"/>
        </w:rPr>
        <w:t>Ref. Imagen: agrupa programas, modalidades, estrategias, planes y proyectos para la promoción de derechos y la prevención de vulneraciones en niños, niñas, adolescentes, jóvenes y familias, incorporando el enfoque diferencial.</w:t>
      </w:r>
    </w:p>
  </w:comment>
  <w:comment w:id="5" w:author="Microsoft Office User" w:date="2022-09-11T11:06:00Z" w:initials="">
    <w:p w14:paraId="000001E7" w14:textId="77777777" w:rsidR="004538AA" w:rsidRDefault="004538AA">
      <w:pPr>
        <w:widowControl w:val="0"/>
        <w:pBdr>
          <w:top w:val="nil"/>
          <w:left w:val="nil"/>
          <w:bottom w:val="nil"/>
          <w:right w:val="nil"/>
          <w:between w:val="nil"/>
        </w:pBdr>
        <w:spacing w:after="0"/>
        <w:jc w:val="left"/>
        <w:rPr>
          <w:color w:val="000000"/>
        </w:rPr>
      </w:pPr>
      <w:r>
        <w:rPr>
          <w:color w:val="000000"/>
        </w:rPr>
        <w:t>El archivo se encuentra en la carpeta Formatos DI con el nombre: CF01_1_infografia_ICBF_Cobertura</w:t>
      </w:r>
    </w:p>
  </w:comment>
  <w:comment w:id="7" w:author="Microsoft Office User" w:date="2022-08-30T10:15:00Z" w:initials="">
    <w:p w14:paraId="000001EF" w14:textId="77777777" w:rsidR="004538AA" w:rsidRDefault="004538AA">
      <w:pPr>
        <w:widowControl w:val="0"/>
        <w:pBdr>
          <w:top w:val="nil"/>
          <w:left w:val="nil"/>
          <w:bottom w:val="nil"/>
          <w:right w:val="nil"/>
          <w:between w:val="nil"/>
        </w:pBdr>
        <w:spacing w:after="0"/>
        <w:jc w:val="left"/>
        <w:rPr>
          <w:color w:val="000000"/>
        </w:rPr>
      </w:pPr>
      <w:r>
        <w:rPr>
          <w:color w:val="000000"/>
        </w:rPr>
        <w:t>Favor adecuar contenido en la referencia: Citas</w:t>
      </w:r>
    </w:p>
  </w:comment>
  <w:comment w:id="8" w:author="Microsoft Office User" w:date="2022-09-11T11:32:00Z" w:initials="">
    <w:p w14:paraId="000001F1" w14:textId="77777777" w:rsidR="004538AA" w:rsidRDefault="004538AA">
      <w:pPr>
        <w:widowControl w:val="0"/>
        <w:pBdr>
          <w:top w:val="nil"/>
          <w:left w:val="nil"/>
          <w:bottom w:val="nil"/>
          <w:right w:val="nil"/>
          <w:between w:val="nil"/>
        </w:pBdr>
        <w:spacing w:after="0"/>
        <w:jc w:val="left"/>
        <w:rPr>
          <w:color w:val="000000"/>
        </w:rPr>
      </w:pPr>
      <w:r>
        <w:rPr>
          <w:color w:val="000000"/>
        </w:rPr>
        <w:t>El archivo se encuentra en la carpeta Formatos DI con el nombre</w:t>
      </w:r>
      <w:r w:rsidRPr="00730C07">
        <w:rPr>
          <w:color w:val="000000"/>
        </w:rPr>
        <w:t>: CF01_1_2_Pestañas horizontales_servicios_protección</w:t>
      </w:r>
    </w:p>
  </w:comment>
  <w:comment w:id="9" w:author="Microsoft Office User" w:date="2022-09-11T11:33:00Z" w:initials="">
    <w:p w14:paraId="000001D0" w14:textId="77777777" w:rsidR="004538AA" w:rsidRDefault="004538AA">
      <w:pPr>
        <w:widowControl w:val="0"/>
        <w:pBdr>
          <w:top w:val="nil"/>
          <w:left w:val="nil"/>
          <w:bottom w:val="nil"/>
          <w:right w:val="nil"/>
          <w:between w:val="nil"/>
        </w:pBdr>
        <w:spacing w:after="0"/>
        <w:jc w:val="left"/>
        <w:rPr>
          <w:color w:val="000000"/>
        </w:rPr>
      </w:pPr>
      <w:r>
        <w:rPr>
          <w:color w:val="000000"/>
        </w:rPr>
        <w:t xml:space="preserve">El archivo se encuentra en la carpeta Formatos DI con el nombre: </w:t>
      </w:r>
      <w:r w:rsidRPr="00730C07">
        <w:rPr>
          <w:color w:val="000000"/>
          <w:highlight w:val="cyan"/>
        </w:rPr>
        <w:t>CF01_1_2_Interactivo_servicios_promoción y prevención</w:t>
      </w:r>
    </w:p>
  </w:comment>
  <w:comment w:id="10" w:author="Microsoft Office User" w:date="2023-10-05T16:52:00Z" w:initials="MOU">
    <w:p w14:paraId="781B7EB8" w14:textId="705F4796" w:rsidR="00AD4544" w:rsidRDefault="00AD4544">
      <w:pPr>
        <w:pStyle w:val="Textocomentario"/>
      </w:pPr>
      <w:r>
        <w:rPr>
          <w:rStyle w:val="Refdecomentario"/>
        </w:rPr>
        <w:annotationRef/>
      </w:r>
      <w:hyperlink r:id="rId1" w:anchor="query=psicolog%C3%ADa%20familiar&amp;position=34&amp;from_view=search&amp;track=ais" w:history="1">
        <w:r w:rsidRPr="00E02C59">
          <w:rPr>
            <w:rStyle w:val="Hipervnculo"/>
          </w:rPr>
          <w:t>https://www.freepik.es/foto-gratis/padre-e-hijo-hablando-psicologo_23440437.htm#query=psicolog%C3%ADa%20familiar&amp;position=34&amp;from_view=search&amp;track=ais</w:t>
        </w:r>
      </w:hyperlink>
    </w:p>
    <w:p w14:paraId="740BF577" w14:textId="5628D90C" w:rsidR="00AD4544" w:rsidRDefault="00AD4544">
      <w:pPr>
        <w:pStyle w:val="Textocomentario"/>
      </w:pPr>
    </w:p>
  </w:comment>
  <w:comment w:id="11" w:author="Microsoft Office User" w:date="2023-10-05T16:58:00Z" w:initials="MOU">
    <w:p w14:paraId="49EC3202" w14:textId="4F8F12AC" w:rsidR="00E96DFD" w:rsidRDefault="00E96DFD">
      <w:pPr>
        <w:pStyle w:val="Textocomentario"/>
      </w:pPr>
      <w:r>
        <w:rPr>
          <w:rStyle w:val="Refdecomentario"/>
        </w:rPr>
        <w:annotationRef/>
      </w:r>
      <w:r>
        <w:rPr>
          <w:color w:val="000000"/>
        </w:rPr>
        <w:t xml:space="preserve">El archivo se encuentra en la carpeta Formatos DI con el nombre: </w:t>
      </w:r>
      <w:r w:rsidRPr="00E96DFD">
        <w:rPr>
          <w:highlight w:val="cyan"/>
        </w:rPr>
        <w:t>CF01_1_3_Infografía_interactiva_orientaciones</w:t>
      </w:r>
    </w:p>
  </w:comment>
  <w:comment w:id="12" w:author="Microsoft Office User" w:date="2023-10-05T16:58:00Z" w:initials="MOU">
    <w:p w14:paraId="6E628561" w14:textId="1DFE2F07" w:rsidR="00E96DFD" w:rsidRDefault="00E96DFD">
      <w:pPr>
        <w:pStyle w:val="Textocomentario"/>
      </w:pPr>
      <w:r>
        <w:rPr>
          <w:rStyle w:val="Refdecomentario"/>
        </w:rPr>
        <w:annotationRef/>
      </w:r>
      <w:r>
        <w:rPr>
          <w:color w:val="000000"/>
        </w:rPr>
        <w:t>El archivo se encuentra en la carpeta Formatos DI con el nombre:</w:t>
      </w:r>
      <w:r w:rsidR="00524E46">
        <w:rPr>
          <w:color w:val="000000"/>
        </w:rPr>
        <w:t xml:space="preserve"> </w:t>
      </w:r>
      <w:r w:rsidR="00524E46" w:rsidRPr="00524E46">
        <w:rPr>
          <w:color w:val="000000"/>
          <w:highlight w:val="cyan"/>
        </w:rPr>
        <w:t>C</w:t>
      </w:r>
      <w:r w:rsidR="00524E46" w:rsidRPr="00524E46">
        <w:rPr>
          <w:color w:val="FFFFFF" w:themeColor="background1"/>
          <w:highlight w:val="cyan"/>
        </w:rPr>
        <w:t>F01_1_3_Infografía_componentes_modelo</w:t>
      </w:r>
      <w:r w:rsidR="00524E46" w:rsidRPr="00524E46">
        <w:rPr>
          <w:rStyle w:val="Refdecomentario"/>
          <w:highlight w:val="cyan"/>
        </w:rPr>
        <w:annotationRef/>
      </w:r>
    </w:p>
  </w:comment>
  <w:comment w:id="13" w:author="Microsoft Office User" w:date="2022-09-11T12:36:00Z" w:initials="">
    <w:p w14:paraId="000001F2" w14:textId="77777777" w:rsidR="004538AA" w:rsidRDefault="004538AA">
      <w:pPr>
        <w:widowControl w:val="0"/>
        <w:pBdr>
          <w:top w:val="nil"/>
          <w:left w:val="nil"/>
          <w:bottom w:val="nil"/>
          <w:right w:val="nil"/>
          <w:between w:val="nil"/>
        </w:pBdr>
        <w:spacing w:after="0"/>
        <w:jc w:val="left"/>
        <w:rPr>
          <w:color w:val="000000"/>
        </w:rPr>
      </w:pPr>
      <w:r>
        <w:rPr>
          <w:color w:val="000000"/>
        </w:rPr>
        <w:t>Favor adecuar contenido como bloque de texto destacado con imagen.</w:t>
      </w:r>
    </w:p>
  </w:comment>
  <w:comment w:id="14" w:author="Microsoft Office User" w:date="2022-09-11T12:36:00Z" w:initials="">
    <w:p w14:paraId="000001DD" w14:textId="77777777" w:rsidR="004538AA" w:rsidRDefault="004538AA">
      <w:pPr>
        <w:widowControl w:val="0"/>
        <w:pBdr>
          <w:top w:val="nil"/>
          <w:left w:val="nil"/>
          <w:bottom w:val="nil"/>
          <w:right w:val="nil"/>
          <w:between w:val="nil"/>
        </w:pBdr>
        <w:spacing w:after="0"/>
        <w:jc w:val="left"/>
        <w:rPr>
          <w:color w:val="000000"/>
        </w:rPr>
      </w:pPr>
      <w:r>
        <w:rPr>
          <w:color w:val="000000"/>
        </w:rPr>
        <w:t>Ref. imagen: https://www.freepik.es/foto-gratis/pareja-amorosa-mirando-camara-abrazando-su-hija-parque_4975834.htm#query=familia&amp;position=22&amp;from_view=search</w:t>
      </w:r>
    </w:p>
  </w:comment>
  <w:comment w:id="15" w:author="Microsoft Office User" w:date="2022-09-11T12:33:00Z" w:initials="">
    <w:p w14:paraId="000001F3" w14:textId="77777777" w:rsidR="004538AA" w:rsidRDefault="004538AA">
      <w:pPr>
        <w:widowControl w:val="0"/>
        <w:pBdr>
          <w:top w:val="nil"/>
          <w:left w:val="nil"/>
          <w:bottom w:val="nil"/>
          <w:right w:val="nil"/>
          <w:between w:val="nil"/>
        </w:pBdr>
        <w:spacing w:after="0"/>
        <w:jc w:val="left"/>
        <w:rPr>
          <w:color w:val="000000"/>
        </w:rPr>
      </w:pPr>
      <w:r>
        <w:rPr>
          <w:color w:val="000000"/>
        </w:rPr>
        <w:t>Favor adecuar contenido como bloque de texto destacado.</w:t>
      </w:r>
    </w:p>
  </w:comment>
  <w:comment w:id="16" w:author="Microsoft Office User" w:date="2023-10-05T16:58:00Z" w:initials="MOU">
    <w:p w14:paraId="170E8FE3" w14:textId="253D0B8F" w:rsidR="00BC5646" w:rsidRDefault="00BC5646" w:rsidP="00BC5646">
      <w:pPr>
        <w:pStyle w:val="Textocomentario"/>
      </w:pPr>
      <w:r>
        <w:rPr>
          <w:rStyle w:val="Refdecomentario"/>
        </w:rPr>
        <w:annotationRef/>
      </w:r>
      <w:r>
        <w:rPr>
          <w:color w:val="000000"/>
        </w:rPr>
        <w:t xml:space="preserve">El archivo se encuentra en la carpeta Formatos DI con el nombre: </w:t>
      </w:r>
      <w:r w:rsidRPr="00BC5646">
        <w:rPr>
          <w:color w:val="000000"/>
          <w:highlight w:val="cyan"/>
        </w:rPr>
        <w:t>CF01_</w:t>
      </w:r>
      <w:r w:rsidR="00D3201B">
        <w:rPr>
          <w:color w:val="000000"/>
          <w:highlight w:val="cyan"/>
        </w:rPr>
        <w:t>2</w:t>
      </w:r>
      <w:r w:rsidRPr="00BC5646">
        <w:rPr>
          <w:color w:val="000000"/>
          <w:highlight w:val="cyan"/>
        </w:rPr>
        <w:t>_Infografía_familias a vincular</w:t>
      </w:r>
    </w:p>
  </w:comment>
  <w:comment w:id="17" w:author="Microsoft Office User" w:date="2022-09-11T13:55:00Z" w:initials="">
    <w:p w14:paraId="000001EB" w14:textId="77777777" w:rsidR="004538AA" w:rsidRDefault="004538AA">
      <w:pPr>
        <w:widowControl w:val="0"/>
        <w:pBdr>
          <w:top w:val="nil"/>
          <w:left w:val="nil"/>
          <w:bottom w:val="nil"/>
          <w:right w:val="nil"/>
          <w:between w:val="nil"/>
        </w:pBdr>
        <w:spacing w:after="0"/>
        <w:jc w:val="left"/>
        <w:rPr>
          <w:color w:val="000000"/>
        </w:rPr>
      </w:pPr>
      <w:r>
        <w:rPr>
          <w:color w:val="000000"/>
        </w:rPr>
        <w:t>Ref. imagen: https://stock.adobe.com/co/images/child-talking-with-teacher-during-extracurricular-classes-at-home/220094034</w:t>
      </w:r>
    </w:p>
  </w:comment>
  <w:comment w:id="18" w:author="Microsoft Office User" w:date="2023-10-06T09:02:00Z" w:initials="MOU">
    <w:p w14:paraId="4382A7B4" w14:textId="4118ECC4" w:rsidR="009D47AB" w:rsidRDefault="009D47AB">
      <w:pPr>
        <w:pStyle w:val="Textocomentario"/>
      </w:pPr>
      <w:r>
        <w:rPr>
          <w:rStyle w:val="Refdecomentario"/>
        </w:rPr>
        <w:annotationRef/>
      </w:r>
      <w:r w:rsidRPr="009D47AB">
        <w:t>https://stock.adobe.com/co/images/parents-kids-and-counselling-with-psychology-smile-and-together-on-sofa-support-and-discussion-young-family-children-and-happy-on-couch-with-psychologist-listening-and-talking-for-mental-health/627493104</w:t>
      </w:r>
    </w:p>
  </w:comment>
  <w:comment w:id="19" w:author="Microsoft Office User" w:date="2023-10-06T09:12:00Z" w:initials="MOU">
    <w:p w14:paraId="0B84DABA" w14:textId="1B706D10" w:rsidR="00143551" w:rsidRDefault="00143551">
      <w:pPr>
        <w:pStyle w:val="Textocomentario"/>
      </w:pPr>
      <w:r>
        <w:rPr>
          <w:rStyle w:val="Refdecomentario"/>
        </w:rPr>
        <w:annotationRef/>
      </w:r>
      <w:r>
        <w:rPr>
          <w:color w:val="000000"/>
        </w:rPr>
        <w:t xml:space="preserve">El archivo se encuentra en la carpeta Formatos DI con el nombre: </w:t>
      </w:r>
      <w:r w:rsidR="00592A44" w:rsidRPr="00592A44">
        <w:rPr>
          <w:color w:val="FFFFFF" w:themeColor="background1"/>
          <w:highlight w:val="cyan"/>
        </w:rPr>
        <w:t>CF01_3_1_tarjetas_conceptos</w:t>
      </w:r>
      <w:r w:rsidR="00592A44" w:rsidRPr="00592A44">
        <w:rPr>
          <w:rStyle w:val="Refdecomentario"/>
          <w:highlight w:val="cyan"/>
        </w:rPr>
        <w:annotationRef/>
      </w:r>
    </w:p>
  </w:comment>
  <w:comment w:id="20" w:author="Microsoft Office User" w:date="2023-10-06T09:20:00Z" w:initials="MOU">
    <w:p w14:paraId="0687EF53" w14:textId="6273FB38" w:rsidR="003D5F0D" w:rsidRDefault="003D5F0D">
      <w:pPr>
        <w:pStyle w:val="Textocomentario"/>
      </w:pPr>
      <w:r>
        <w:rPr>
          <w:rStyle w:val="Refdecomentario"/>
        </w:rPr>
        <w:annotationRef/>
      </w:r>
      <w:r>
        <w:rPr>
          <w:color w:val="000000"/>
        </w:rPr>
        <w:t xml:space="preserve">El archivo se encuentra en la carpeta Formatos DI con el nombre: </w:t>
      </w:r>
      <w:r w:rsidRPr="003D5F0D">
        <w:rPr>
          <w:color w:val="FFFFFF" w:themeColor="background1"/>
          <w:highlight w:val="cyan"/>
        </w:rPr>
        <w:t>CF01_3_1_infografía_aspectos de toda familia</w:t>
      </w:r>
    </w:p>
  </w:comment>
  <w:comment w:id="21" w:author="Microsoft Office User" w:date="2023-10-06T09:18:00Z" w:initials="MOU">
    <w:p w14:paraId="1A6D4938" w14:textId="21194578" w:rsidR="00CD45AD" w:rsidRDefault="00CD45AD">
      <w:pPr>
        <w:pStyle w:val="Textocomentario"/>
      </w:pPr>
      <w:r>
        <w:rPr>
          <w:rStyle w:val="Refdecomentario"/>
        </w:rPr>
        <w:annotationRef/>
      </w:r>
      <w:r>
        <w:t>Bloque de texto destacado.</w:t>
      </w:r>
    </w:p>
  </w:comment>
  <w:comment w:id="23" w:author="Microsoft Office User" w:date="2023-10-06T09:40:00Z" w:initials="MOU">
    <w:p w14:paraId="7809C33B" w14:textId="77777777" w:rsidR="002513AB" w:rsidRDefault="002513AB">
      <w:pPr>
        <w:pStyle w:val="Textocomentario"/>
      </w:pPr>
      <w:r>
        <w:rPr>
          <w:rStyle w:val="Refdecomentario"/>
        </w:rPr>
        <w:annotationRef/>
      </w:r>
      <w:r>
        <w:t xml:space="preserve">La imagen se encuentra en la carpeta </w:t>
      </w:r>
      <w:r w:rsidR="00C02FE4">
        <w:t xml:space="preserve">Imágenes como: Imagen 1. En caso de no poderse utilizar, es necesario </w:t>
      </w:r>
      <w:proofErr w:type="spellStart"/>
      <w:r w:rsidR="00C02FE4">
        <w:t>rehacela</w:t>
      </w:r>
      <w:proofErr w:type="spellEnd"/>
      <w:r w:rsidR="00C02FE4">
        <w:t>. Los textos son:</w:t>
      </w:r>
    </w:p>
    <w:p w14:paraId="4A170B67" w14:textId="77777777" w:rsidR="00C02FE4" w:rsidRDefault="00C02FE4">
      <w:pPr>
        <w:pStyle w:val="Textocomentario"/>
      </w:pPr>
      <w:r>
        <w:t>Nivel de riesgo</w:t>
      </w:r>
    </w:p>
    <w:p w14:paraId="19A6E11B" w14:textId="77777777" w:rsidR="00C02FE4" w:rsidRDefault="00C02FE4">
      <w:pPr>
        <w:pStyle w:val="Textocomentario"/>
      </w:pPr>
      <w:r>
        <w:t>Bajo</w:t>
      </w:r>
    </w:p>
    <w:p w14:paraId="72A91C2B" w14:textId="77777777" w:rsidR="00C02FE4" w:rsidRDefault="00C02FE4">
      <w:pPr>
        <w:pStyle w:val="Textocomentario"/>
      </w:pPr>
      <w:r>
        <w:t>Medio</w:t>
      </w:r>
    </w:p>
    <w:p w14:paraId="6FCA9F37" w14:textId="77777777" w:rsidR="00C02FE4" w:rsidRDefault="00C02FE4">
      <w:pPr>
        <w:pStyle w:val="Textocomentario"/>
      </w:pPr>
      <w:r>
        <w:t>Alto</w:t>
      </w:r>
    </w:p>
    <w:p w14:paraId="73FA482B" w14:textId="77777777" w:rsidR="00C02FE4" w:rsidRDefault="00C02FE4">
      <w:pPr>
        <w:pStyle w:val="Textocomentario"/>
      </w:pPr>
      <w:r>
        <w:t>Grado de reconocimiento de capacidades</w:t>
      </w:r>
    </w:p>
    <w:p w14:paraId="0709E18D" w14:textId="77777777" w:rsidR="00C02FE4" w:rsidRDefault="00C02FE4">
      <w:pPr>
        <w:pStyle w:val="Textocomentario"/>
      </w:pPr>
      <w:r>
        <w:t>Tipos de programas</w:t>
      </w:r>
    </w:p>
    <w:p w14:paraId="0A7EEFB3" w14:textId="77777777" w:rsidR="00C02FE4" w:rsidRDefault="00C02FE4">
      <w:pPr>
        <w:pStyle w:val="Textocomentario"/>
      </w:pPr>
      <w:r>
        <w:t>Prevención primaria</w:t>
      </w:r>
    </w:p>
    <w:p w14:paraId="020312BD" w14:textId="4099CEA5" w:rsidR="00C02FE4" w:rsidRDefault="00C02FE4">
      <w:pPr>
        <w:pStyle w:val="Textocomentario"/>
      </w:pPr>
      <w:r>
        <w:t>Prevención secundaria</w:t>
      </w:r>
    </w:p>
    <w:p w14:paraId="3F72AFCF" w14:textId="77777777" w:rsidR="00C02FE4" w:rsidRDefault="00C02FE4">
      <w:pPr>
        <w:pStyle w:val="Textocomentario"/>
      </w:pPr>
      <w:r>
        <w:t>Prevención terciaria</w:t>
      </w:r>
    </w:p>
    <w:p w14:paraId="3A89BB49" w14:textId="77777777" w:rsidR="00C02FE4" w:rsidRDefault="00C02FE4">
      <w:pPr>
        <w:pStyle w:val="Textocomentario"/>
      </w:pPr>
    </w:p>
    <w:p w14:paraId="46292CAF" w14:textId="77777777" w:rsidR="00C02FE4" w:rsidRDefault="00C02FE4">
      <w:pPr>
        <w:pStyle w:val="Textocomentario"/>
      </w:pPr>
      <w:r>
        <w:t>Texto alternativo</w:t>
      </w:r>
    </w:p>
    <w:p w14:paraId="2FFE2F0C" w14:textId="4C546E42" w:rsidR="00C02FE4" w:rsidRDefault="00C02FE4">
      <w:pPr>
        <w:pStyle w:val="Textocomentario"/>
      </w:pPr>
      <w:r>
        <w:t>Representación gráfica en el que se identifica el nivel de riesgo por el grado de reconocimiento de un grupo de familias.</w:t>
      </w:r>
    </w:p>
  </w:comment>
  <w:comment w:id="24" w:author="Microsoft Office User" w:date="2023-10-06T09:51:00Z" w:initials="MOU">
    <w:p w14:paraId="0156460F" w14:textId="7063FD67" w:rsidR="0001423B" w:rsidRDefault="0001423B">
      <w:pPr>
        <w:pStyle w:val="Textocomentario"/>
      </w:pPr>
      <w:r>
        <w:rPr>
          <w:rStyle w:val="Refdecomentario"/>
        </w:rPr>
        <w:annotationRef/>
      </w:r>
      <w:r>
        <w:rPr>
          <w:color w:val="000000"/>
        </w:rPr>
        <w:t xml:space="preserve">El archivo se encuentra en la carpeta Formatos DI con el nombre: </w:t>
      </w:r>
      <w:r w:rsidRPr="0001423B">
        <w:rPr>
          <w:color w:val="000000"/>
          <w:highlight w:val="cyan"/>
        </w:rPr>
        <w:t xml:space="preserve">CF01_3_2_pestañas_horizontales_programas de </w:t>
      </w:r>
      <w:proofErr w:type="spellStart"/>
      <w:r w:rsidRPr="0001423B">
        <w:rPr>
          <w:color w:val="000000"/>
          <w:highlight w:val="cyan"/>
        </w:rPr>
        <w:t>prevención</w:t>
      </w:r>
      <w:proofErr w:type="spellEnd"/>
    </w:p>
  </w:comment>
  <w:comment w:id="25" w:author="Microsoft Office User" w:date="2023-10-06T09:50:00Z" w:initials="MOU">
    <w:p w14:paraId="62360B9C" w14:textId="6A87B773" w:rsidR="0001423B" w:rsidRDefault="0001423B">
      <w:pPr>
        <w:pStyle w:val="Textocomentario"/>
      </w:pPr>
      <w:r>
        <w:rPr>
          <w:rStyle w:val="Refdecomentario"/>
        </w:rPr>
        <w:annotationRef/>
      </w:r>
      <w:r>
        <w:t>Bloque de texto destacado.</w:t>
      </w:r>
    </w:p>
  </w:comment>
  <w:comment w:id="26" w:author="Microsoft Office User" w:date="2023-10-06T09:51:00Z" w:initials="MOU">
    <w:p w14:paraId="51744BCB" w14:textId="2227B0C4" w:rsidR="00F037B6" w:rsidRDefault="00F037B6" w:rsidP="00F037B6">
      <w:pPr>
        <w:pStyle w:val="Textocomentario"/>
      </w:pPr>
      <w:r>
        <w:rPr>
          <w:rStyle w:val="Refdecomentario"/>
        </w:rPr>
        <w:annotationRef/>
      </w:r>
      <w:r>
        <w:rPr>
          <w:color w:val="000000"/>
        </w:rPr>
        <w:t xml:space="preserve">El archivo se encuentra en la carpeta Formatos DI con el nombre: </w:t>
      </w:r>
      <w:r w:rsidR="008738EF" w:rsidRPr="008738EF">
        <w:rPr>
          <w:color w:val="FFFFFF" w:themeColor="background1"/>
          <w:highlight w:val="cyan"/>
        </w:rPr>
        <w:t>CF01_3_2_pasos_verticales _</w:t>
      </w:r>
      <w:r w:rsidR="008738EF" w:rsidRPr="008738EF">
        <w:rPr>
          <w:rStyle w:val="Refdecomentario"/>
          <w:highlight w:val="cyan"/>
        </w:rPr>
        <w:annotationRef/>
      </w:r>
      <w:r w:rsidR="008738EF" w:rsidRPr="008738EF">
        <w:rPr>
          <w:color w:val="FFFFFF" w:themeColor="background1"/>
          <w:highlight w:val="cyan"/>
        </w:rPr>
        <w:t>factores de riesgo</w:t>
      </w:r>
    </w:p>
  </w:comment>
  <w:comment w:id="27" w:author="Microsoft Office User" w:date="2023-10-06T12:02:00Z" w:initials="MOU">
    <w:p w14:paraId="07A696FF" w14:textId="26FF0D49" w:rsidR="0020312D" w:rsidRDefault="0020312D">
      <w:pPr>
        <w:pStyle w:val="Textocomentario"/>
      </w:pPr>
      <w:r>
        <w:rPr>
          <w:rStyle w:val="Refdecomentario"/>
        </w:rPr>
        <w:annotationRef/>
      </w:r>
      <w:r>
        <w:t>Bloque de texto destacado.</w:t>
      </w:r>
    </w:p>
  </w:comment>
  <w:comment w:id="28" w:author="Microsoft Office User" w:date="2023-10-06T12:12:00Z" w:initials="MOU">
    <w:p w14:paraId="422A538F" w14:textId="1EF84E0A" w:rsidR="00FE6CF0" w:rsidRDefault="00FE6CF0">
      <w:pPr>
        <w:pStyle w:val="Textocomentario"/>
      </w:pPr>
      <w:r>
        <w:rPr>
          <w:rStyle w:val="Refdecomentario"/>
        </w:rPr>
        <w:annotationRef/>
      </w:r>
      <w:hyperlink r:id="rId2" w:history="1">
        <w:r w:rsidRPr="00E02C59">
          <w:rPr>
            <w:rStyle w:val="Hipervnculo"/>
          </w:rPr>
          <w:t>https://stock.adobe.com/co/images/verzweifeltes-kind-zum-thema-traurigkeit-im-lockdown-mobbing-oder-familiare-probleme/422237060</w:t>
        </w:r>
      </w:hyperlink>
    </w:p>
    <w:p w14:paraId="33F21ED0" w14:textId="258A3545" w:rsidR="00FE6CF0" w:rsidRDefault="00FE6CF0">
      <w:pPr>
        <w:pStyle w:val="Textocomentario"/>
      </w:pPr>
    </w:p>
  </w:comment>
  <w:comment w:id="29" w:author="Microsoft Office User" w:date="2023-10-06T09:51:00Z" w:initials="MOU">
    <w:p w14:paraId="1A714974" w14:textId="0C3F6687" w:rsidR="00FE6CF0" w:rsidRDefault="00FE6CF0" w:rsidP="00FE6CF0">
      <w:pPr>
        <w:pStyle w:val="Textocomentario"/>
      </w:pPr>
      <w:r>
        <w:rPr>
          <w:rStyle w:val="Refdecomentario"/>
        </w:rPr>
        <w:annotationRef/>
      </w:r>
      <w:r>
        <w:rPr>
          <w:color w:val="000000"/>
        </w:rPr>
        <w:t xml:space="preserve">El archivo se encuentra en la carpeta Formatos DI con el nombre: </w:t>
      </w:r>
      <w:r w:rsidRPr="00FE6CF0">
        <w:rPr>
          <w:color w:val="FFFFFF" w:themeColor="background1"/>
          <w:highlight w:val="cyan"/>
        </w:rPr>
        <w:t>CF01_3_2_infografía _</w:t>
      </w:r>
      <w:r w:rsidRPr="00FE6CF0">
        <w:rPr>
          <w:rStyle w:val="Refdecomentario"/>
          <w:highlight w:val="cyan"/>
        </w:rPr>
        <w:annotationRef/>
      </w:r>
      <w:r w:rsidRPr="00FE6CF0">
        <w:rPr>
          <w:color w:val="FFFFFF" w:themeColor="background1"/>
          <w:highlight w:val="cyan"/>
        </w:rPr>
        <w:t>componentes positivos</w:t>
      </w:r>
    </w:p>
  </w:comment>
  <w:comment w:id="30" w:author="Microsoft Office User" w:date="2023-10-06T12:12:00Z" w:initials="MOU">
    <w:p w14:paraId="7F7AD6C6" w14:textId="5C412914" w:rsidR="00FE6CF0" w:rsidRDefault="00FE6CF0" w:rsidP="00FE6CF0">
      <w:pPr>
        <w:pStyle w:val="Textocomentario"/>
      </w:pPr>
      <w:r>
        <w:rPr>
          <w:rStyle w:val="Refdecomentario"/>
        </w:rPr>
        <w:annotationRef/>
      </w:r>
      <w:r w:rsidRPr="00FE6CF0">
        <w:t>https://stock.adobe.com/co/images/a-female-psychologist-works-with-an-adult-boy-with-autism-in-the-office/499180187</w:t>
      </w:r>
    </w:p>
    <w:p w14:paraId="268E6C4F" w14:textId="77777777" w:rsidR="00FE6CF0" w:rsidRDefault="00FE6CF0" w:rsidP="00FE6CF0">
      <w:pPr>
        <w:pStyle w:val="Textocomentario"/>
      </w:pPr>
    </w:p>
  </w:comment>
  <w:comment w:id="31" w:author="Microsoft Office User" w:date="2023-10-06T12:34:00Z" w:initials="MOU">
    <w:p w14:paraId="6DC394EA" w14:textId="4CCF4202" w:rsidR="00827DB5" w:rsidRDefault="00827DB5">
      <w:pPr>
        <w:pStyle w:val="Textocomentario"/>
      </w:pPr>
      <w:r>
        <w:rPr>
          <w:rStyle w:val="Refdecomentario"/>
        </w:rPr>
        <w:annotationRef/>
      </w:r>
      <w:r w:rsidRPr="00827DB5">
        <w:t>https://www.freepik.es/foto-gratis/grupo-ninos-africanos-aula_13106436.htm#page=2&amp;query=escuela%20rural&amp;position=39&amp;from_view=search&amp;track=ais</w:t>
      </w:r>
    </w:p>
  </w:comment>
  <w:comment w:id="32" w:author="Microsoft Office User" w:date="2022-09-11T15:16:00Z" w:initials="">
    <w:p w14:paraId="000001D2" w14:textId="77777777" w:rsidR="004538AA" w:rsidRDefault="004538AA">
      <w:pPr>
        <w:widowControl w:val="0"/>
        <w:pBdr>
          <w:top w:val="nil"/>
          <w:left w:val="nil"/>
          <w:bottom w:val="nil"/>
          <w:right w:val="nil"/>
          <w:between w:val="nil"/>
        </w:pBdr>
        <w:spacing w:after="0"/>
        <w:jc w:val="left"/>
        <w:rPr>
          <w:color w:val="000000"/>
        </w:rPr>
      </w:pPr>
      <w:r>
        <w:rPr>
          <w:color w:val="000000"/>
        </w:rPr>
        <w:t>Ref. Imagen: https://stock.adobe.com/co/images/child-psychology-little-boy-talking-to-psychologist/209681951</w:t>
      </w:r>
    </w:p>
  </w:comment>
  <w:comment w:id="33" w:author="Microsoft Office User" w:date="2023-10-06T09:51:00Z" w:initials="MOU">
    <w:p w14:paraId="1BFD8094" w14:textId="0410380D" w:rsidR="00000A3A" w:rsidRDefault="00000A3A" w:rsidP="00000A3A">
      <w:pPr>
        <w:pStyle w:val="Textocomentario"/>
      </w:pPr>
      <w:r>
        <w:rPr>
          <w:rStyle w:val="Refdecomentario"/>
        </w:rPr>
        <w:annotationRef/>
      </w:r>
      <w:r>
        <w:rPr>
          <w:color w:val="000000"/>
        </w:rPr>
        <w:t xml:space="preserve">El archivo se encuentra en la carpeta Formatos DI con el nombre: </w:t>
      </w:r>
      <w:r w:rsidRPr="00000A3A">
        <w:rPr>
          <w:color w:val="FFFFFF" w:themeColor="background1"/>
          <w:highlight w:val="cyan"/>
        </w:rPr>
        <w:t>CF01_4_pestañas_verticales_</w:t>
      </w:r>
      <w:r w:rsidRPr="00000A3A">
        <w:rPr>
          <w:rStyle w:val="Refdecomentario"/>
          <w:highlight w:val="cyan"/>
        </w:rPr>
        <w:annotationRef/>
      </w:r>
      <w:r w:rsidRPr="00000A3A">
        <w:rPr>
          <w:color w:val="FFFFFF" w:themeColor="background1"/>
          <w:highlight w:val="cyan"/>
        </w:rPr>
        <w:t>enfoques</w:t>
      </w:r>
    </w:p>
  </w:comment>
  <w:comment w:id="34" w:author="Microsoft Office User" w:date="2023-10-06T14:08:00Z" w:initials="MOU">
    <w:p w14:paraId="7662672B" w14:textId="2DBABEAD" w:rsidR="004B3880" w:rsidRDefault="004B3880">
      <w:pPr>
        <w:pStyle w:val="Textocomentario"/>
      </w:pPr>
      <w:r>
        <w:rPr>
          <w:rStyle w:val="Refdecomentario"/>
        </w:rPr>
        <w:annotationRef/>
      </w:r>
      <w:r>
        <w:t>Bloque de texto destacado.</w:t>
      </w:r>
    </w:p>
  </w:comment>
  <w:comment w:id="35" w:author="Microsoft Office User" w:date="2023-10-06T14:33:00Z" w:initials="MOU">
    <w:p w14:paraId="2C6E9F73" w14:textId="3FC5729B" w:rsidR="000B2873" w:rsidRDefault="000B2873">
      <w:pPr>
        <w:pStyle w:val="Textocomentario"/>
      </w:pPr>
      <w:r>
        <w:rPr>
          <w:rStyle w:val="Refdecomentario"/>
        </w:rPr>
        <w:annotationRef/>
      </w:r>
      <w:hyperlink r:id="rId3" w:history="1">
        <w:r w:rsidRPr="00E02C59">
          <w:rPr>
            <w:rStyle w:val="Hipervnculo"/>
          </w:rPr>
          <w:t>https://stock.adobe.com/co/images/portrait-of-happy-little-boy-with-down-syndrome-playing-with-letters-on-floor-and-enjoying-learning-exercise-with-mom/619228085</w:t>
        </w:r>
      </w:hyperlink>
    </w:p>
    <w:p w14:paraId="4D789DD1" w14:textId="036A9F51" w:rsidR="000B2873" w:rsidRDefault="000B2873">
      <w:pPr>
        <w:pStyle w:val="Textocomentario"/>
      </w:pPr>
    </w:p>
  </w:comment>
  <w:comment w:id="36" w:author="Microsoft Office User" w:date="2023-10-06T09:51:00Z" w:initials="MOU">
    <w:p w14:paraId="70D7F6E5" w14:textId="593AF132" w:rsidR="00A97030" w:rsidRDefault="00A97030" w:rsidP="00A97030">
      <w:pPr>
        <w:pStyle w:val="Textocomentario"/>
      </w:pPr>
      <w:r>
        <w:rPr>
          <w:rStyle w:val="Refdecomentario"/>
        </w:rPr>
        <w:annotationRef/>
      </w:r>
      <w:r>
        <w:rPr>
          <w:color w:val="000000"/>
        </w:rPr>
        <w:t xml:space="preserve">El archivo se encuentra en la carpeta Formatos DI con el nombre: </w:t>
      </w:r>
      <w:r w:rsidRPr="00A97030">
        <w:rPr>
          <w:color w:val="FFFFFF" w:themeColor="background1"/>
          <w:highlight w:val="cyan"/>
        </w:rPr>
        <w:t>CF01_4_infografía_interactiva_</w:t>
      </w:r>
      <w:r w:rsidRPr="00A97030">
        <w:rPr>
          <w:rStyle w:val="Refdecomentario"/>
          <w:highlight w:val="cyan"/>
        </w:rPr>
        <w:annotationRef/>
      </w:r>
      <w:r w:rsidRPr="00A97030">
        <w:rPr>
          <w:color w:val="FFFFFF" w:themeColor="background1"/>
          <w:highlight w:val="cyan"/>
        </w:rPr>
        <w:t>marco normativo</w:t>
      </w:r>
    </w:p>
  </w:comment>
  <w:comment w:id="37" w:author="Microsoft Office User" w:date="2023-10-06T14:28:00Z" w:initials="MOU">
    <w:p w14:paraId="6FBD68F1" w14:textId="169ADB2C" w:rsidR="008E53CA" w:rsidRDefault="008E53CA">
      <w:pPr>
        <w:pStyle w:val="Textocomentario"/>
      </w:pPr>
      <w:r>
        <w:rPr>
          <w:rStyle w:val="Refdecomentario"/>
        </w:rPr>
        <w:annotationRef/>
      </w:r>
      <w:r>
        <w:t>Bloque destacado.</w:t>
      </w:r>
    </w:p>
  </w:comment>
  <w:comment w:id="38" w:author="Microsoft Office User" w:date="2023-10-06T14:36:00Z" w:initials="MOU">
    <w:p w14:paraId="29B27D7E" w14:textId="6E92CF09" w:rsidR="00292ED4" w:rsidRDefault="00292ED4">
      <w:pPr>
        <w:pStyle w:val="Textocomentario"/>
      </w:pPr>
      <w:r>
        <w:rPr>
          <w:rStyle w:val="Refdecomentario"/>
        </w:rPr>
        <w:annotationRef/>
      </w:r>
      <w:hyperlink r:id="rId4" w:history="1">
        <w:r w:rsidRPr="00E02C59">
          <w:rPr>
            <w:rStyle w:val="Hipervnculo"/>
          </w:rPr>
          <w:t>https://stock.adobe.com/co/images/woman-holding-paper-human-figures-at-wooden-table-closeup-diversity-and-inclusion-concept/536694902</w:t>
        </w:r>
      </w:hyperlink>
    </w:p>
    <w:p w14:paraId="320A0292" w14:textId="59263455" w:rsidR="00292ED4" w:rsidRDefault="00292ED4">
      <w:pPr>
        <w:pStyle w:val="Textocomentario"/>
      </w:pPr>
    </w:p>
  </w:comment>
  <w:comment w:id="39" w:author="Microsoft Office User" w:date="2023-10-06T14:28:00Z" w:initials="MOU">
    <w:p w14:paraId="5629912C" w14:textId="60313A31" w:rsidR="008E53CA" w:rsidRDefault="008E53CA">
      <w:pPr>
        <w:pStyle w:val="Textocomentario"/>
      </w:pPr>
      <w:r>
        <w:rPr>
          <w:rStyle w:val="Refdecomentario"/>
        </w:rPr>
        <w:annotationRef/>
      </w:r>
      <w:r>
        <w:t>Bloque destacado.</w:t>
      </w:r>
    </w:p>
  </w:comment>
  <w:comment w:id="40" w:author="Microsoft Office User" w:date="2023-10-06T14:29:00Z" w:initials="MOU">
    <w:p w14:paraId="29C320A3" w14:textId="1215563E" w:rsidR="008E53CA" w:rsidRDefault="008E53CA">
      <w:pPr>
        <w:pStyle w:val="Textocomentario"/>
      </w:pPr>
      <w:r>
        <w:rPr>
          <w:rStyle w:val="Refdecomentario"/>
        </w:rPr>
        <w:annotationRef/>
      </w:r>
      <w:r>
        <w:t>Colocar a modo de bloque de citación.</w:t>
      </w:r>
    </w:p>
  </w:comment>
  <w:comment w:id="41" w:author="Microsoft Office User" w:date="2023-10-06T14:38:00Z" w:initials="MOU">
    <w:p w14:paraId="5D9C02DF" w14:textId="75FE51FC" w:rsidR="00292ED4" w:rsidRDefault="00292ED4">
      <w:pPr>
        <w:pStyle w:val="Textocomentario"/>
      </w:pPr>
      <w:r>
        <w:rPr>
          <w:rStyle w:val="Refdecomentario"/>
        </w:rPr>
        <w:annotationRef/>
      </w:r>
      <w:r w:rsidRPr="00292ED4">
        <w:t>https://stock.adobe.com/co/images/portrait-of-a-group-asian-young-gay-man-happy-while-posing-with-gay-pride-rainbow-flag-at-studio-over-gray-background-people-lifestyle-fashion-lgbtq-concept/603587777</w:t>
      </w:r>
    </w:p>
  </w:comment>
  <w:comment w:id="42" w:author="Microsoft Office User" w:date="2023-10-06T14:41:00Z" w:initials="MOU">
    <w:p w14:paraId="4FCC12A5" w14:textId="4D9B91F0" w:rsidR="00654F2B" w:rsidRDefault="00654F2B">
      <w:pPr>
        <w:pStyle w:val="Textocomentario"/>
      </w:pPr>
      <w:r>
        <w:rPr>
          <w:rStyle w:val="Refdecomentario"/>
        </w:rPr>
        <w:annotationRef/>
      </w:r>
      <w:r w:rsidRPr="00654F2B">
        <w:t>https://stock.adobe.com/co/images/happy-native-american-family-in-the-countryside/200950348</w:t>
      </w:r>
    </w:p>
  </w:comment>
  <w:comment w:id="43" w:author="Microsoft Office User" w:date="2023-10-06T14:30:00Z" w:initials="MOU">
    <w:p w14:paraId="70F3738F" w14:textId="662872CA" w:rsidR="003201FA" w:rsidRDefault="003201FA">
      <w:pPr>
        <w:pStyle w:val="Textocomentario"/>
      </w:pPr>
      <w:r>
        <w:rPr>
          <w:rStyle w:val="Refdecomentario"/>
        </w:rPr>
        <w:annotationRef/>
      </w:r>
      <w:r>
        <w:t>Bloque de texto destacado.</w:t>
      </w:r>
    </w:p>
  </w:comment>
  <w:comment w:id="44" w:author="Microsoft Office User" w:date="2022-09-11T16:02:00Z" w:initials="">
    <w:p w14:paraId="27EA504C" w14:textId="77777777" w:rsidR="004538AA" w:rsidRDefault="004538AA">
      <w:pPr>
        <w:widowControl w:val="0"/>
        <w:pBdr>
          <w:top w:val="nil"/>
          <w:left w:val="nil"/>
          <w:bottom w:val="nil"/>
          <w:right w:val="nil"/>
          <w:between w:val="nil"/>
        </w:pBdr>
        <w:spacing w:after="0"/>
        <w:jc w:val="left"/>
        <w:rPr>
          <w:color w:val="000000"/>
        </w:rPr>
      </w:pPr>
      <w:r>
        <w:rPr>
          <w:color w:val="000000"/>
        </w:rPr>
        <w:t xml:space="preserve">El archivo se encuentra en la carpeta Formatos DI con el nombre: </w:t>
      </w:r>
      <w:r w:rsidRPr="001D46AA">
        <w:rPr>
          <w:color w:val="000000"/>
          <w:highlight w:val="cyan"/>
        </w:rPr>
        <w:t>CF01_Síntesis</w:t>
      </w:r>
    </w:p>
    <w:p w14:paraId="0BEF9566" w14:textId="77777777" w:rsidR="00654F2B" w:rsidRDefault="00654F2B">
      <w:pPr>
        <w:widowControl w:val="0"/>
        <w:pBdr>
          <w:top w:val="nil"/>
          <w:left w:val="nil"/>
          <w:bottom w:val="nil"/>
          <w:right w:val="nil"/>
          <w:between w:val="nil"/>
        </w:pBdr>
        <w:spacing w:after="0"/>
        <w:jc w:val="left"/>
        <w:rPr>
          <w:color w:val="000000"/>
        </w:rPr>
      </w:pPr>
    </w:p>
    <w:p w14:paraId="65F332F4" w14:textId="77777777" w:rsidR="00654F2B" w:rsidRDefault="00654F2B">
      <w:pPr>
        <w:widowControl w:val="0"/>
        <w:pBdr>
          <w:top w:val="nil"/>
          <w:left w:val="nil"/>
          <w:bottom w:val="nil"/>
          <w:right w:val="nil"/>
          <w:between w:val="nil"/>
        </w:pBdr>
        <w:spacing w:after="0"/>
        <w:jc w:val="left"/>
        <w:rPr>
          <w:color w:val="000000"/>
        </w:rPr>
      </w:pPr>
      <w:r>
        <w:rPr>
          <w:color w:val="000000"/>
        </w:rPr>
        <w:t>Texto alternativo</w:t>
      </w:r>
    </w:p>
    <w:p w14:paraId="000001E4" w14:textId="616274F2" w:rsidR="00654F2B" w:rsidRDefault="0042555F">
      <w:pPr>
        <w:widowControl w:val="0"/>
        <w:pBdr>
          <w:top w:val="nil"/>
          <w:left w:val="nil"/>
          <w:bottom w:val="nil"/>
          <w:right w:val="nil"/>
          <w:between w:val="nil"/>
        </w:pBdr>
        <w:spacing w:after="0"/>
        <w:jc w:val="left"/>
        <w:rPr>
          <w:color w:val="000000"/>
        </w:rPr>
      </w:pPr>
      <w:r>
        <w:rPr>
          <w:color w:val="000000"/>
        </w:rPr>
        <w:t>El programa Mi Familia se fundamenta en su oferta programática, atendiendo a familias en condiciones específicas y desde sus enfoques, para acciones preventivas, según los factores de riesgo.</w:t>
      </w:r>
    </w:p>
  </w:comment>
  <w:comment w:id="45" w:author="Microsoft Office User" w:date="2023-10-09T12:48:00Z" w:initials="MOU">
    <w:p w14:paraId="2DDF8E3A" w14:textId="3581F51F" w:rsidR="004230AC" w:rsidRDefault="004230AC">
      <w:pPr>
        <w:pStyle w:val="Textocomentario"/>
      </w:pPr>
      <w:r>
        <w:rPr>
          <w:rStyle w:val="Refdecomentario"/>
        </w:rPr>
        <w:annotationRef/>
      </w:r>
      <w:r>
        <w:rPr>
          <w:color w:val="000000"/>
        </w:rPr>
        <w:t xml:space="preserve">El archivo se encuentra en la carpeta Formatos DI con el nombre: </w:t>
      </w:r>
      <w:r w:rsidRPr="004230AC">
        <w:rPr>
          <w:highlight w:val="cyan"/>
        </w:rPr>
        <w:t>CF01_Actividad_didáctica01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DD18B4" w15:done="0"/>
  <w15:commentEx w15:paraId="000001E0" w15:done="0"/>
  <w15:commentEx w15:paraId="000001E3" w15:done="0"/>
  <w15:commentEx w15:paraId="000001D1" w15:done="0"/>
  <w15:commentEx w15:paraId="000001E7" w15:done="0"/>
  <w15:commentEx w15:paraId="000001EF" w15:done="0"/>
  <w15:commentEx w15:paraId="000001F1" w15:done="0"/>
  <w15:commentEx w15:paraId="000001D0" w15:done="0"/>
  <w15:commentEx w15:paraId="740BF577" w15:done="0"/>
  <w15:commentEx w15:paraId="49EC3202" w15:done="0"/>
  <w15:commentEx w15:paraId="6E628561" w15:done="0"/>
  <w15:commentEx w15:paraId="000001F2" w15:done="0"/>
  <w15:commentEx w15:paraId="000001DD" w15:done="0"/>
  <w15:commentEx w15:paraId="000001F3" w15:done="0"/>
  <w15:commentEx w15:paraId="170E8FE3" w15:done="0"/>
  <w15:commentEx w15:paraId="000001EB" w15:done="0"/>
  <w15:commentEx w15:paraId="4382A7B4" w15:done="0"/>
  <w15:commentEx w15:paraId="0B84DABA" w15:done="0"/>
  <w15:commentEx w15:paraId="0687EF53" w15:done="0"/>
  <w15:commentEx w15:paraId="1A6D4938" w15:done="0"/>
  <w15:commentEx w15:paraId="2FFE2F0C" w15:done="0"/>
  <w15:commentEx w15:paraId="0156460F" w15:done="0"/>
  <w15:commentEx w15:paraId="62360B9C" w15:done="0"/>
  <w15:commentEx w15:paraId="51744BCB" w15:done="0"/>
  <w15:commentEx w15:paraId="07A696FF" w15:done="0"/>
  <w15:commentEx w15:paraId="33F21ED0" w15:done="0"/>
  <w15:commentEx w15:paraId="1A714974" w15:done="0"/>
  <w15:commentEx w15:paraId="268E6C4F" w15:done="0"/>
  <w15:commentEx w15:paraId="6DC394EA" w15:done="0"/>
  <w15:commentEx w15:paraId="000001D2" w15:done="0"/>
  <w15:commentEx w15:paraId="1BFD8094" w15:done="0"/>
  <w15:commentEx w15:paraId="7662672B" w15:done="0"/>
  <w15:commentEx w15:paraId="4D789DD1" w15:done="0"/>
  <w15:commentEx w15:paraId="70D7F6E5" w15:done="0"/>
  <w15:commentEx w15:paraId="6FBD68F1" w15:done="0"/>
  <w15:commentEx w15:paraId="320A0292" w15:done="0"/>
  <w15:commentEx w15:paraId="5629912C" w15:done="0"/>
  <w15:commentEx w15:paraId="29C320A3" w15:done="0"/>
  <w15:commentEx w15:paraId="5D9C02DF" w15:done="0"/>
  <w15:commentEx w15:paraId="4FCC12A5" w15:done="0"/>
  <w15:commentEx w15:paraId="70F3738F" w15:done="0"/>
  <w15:commentEx w15:paraId="000001E4" w15:done="0"/>
  <w15:commentEx w15:paraId="2DDF8E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974EA" w16cex:dateUtc="2023-10-05T22:46:00Z"/>
  <w16cex:commentExtensible w16cex:durableId="28C9686A" w16cex:dateUtc="2023-10-05T21:52:00Z"/>
  <w16cex:commentExtensible w16cex:durableId="28C9699A" w16cex:dateUtc="2023-10-05T21:58:00Z"/>
  <w16cex:commentExtensible w16cex:durableId="28C969AB" w16cex:dateUtc="2023-10-05T21:58:00Z"/>
  <w16cex:commentExtensible w16cex:durableId="28C97058" w16cex:dateUtc="2023-10-05T21:58:00Z"/>
  <w16cex:commentExtensible w16cex:durableId="28CA4BC3" w16cex:dateUtc="2023-10-06T14:02:00Z"/>
  <w16cex:commentExtensible w16cex:durableId="28CA4E13" w16cex:dateUtc="2023-10-06T14:12:00Z"/>
  <w16cex:commentExtensible w16cex:durableId="28CA4FCE" w16cex:dateUtc="2023-10-06T14:20:00Z"/>
  <w16cex:commentExtensible w16cex:durableId="28CA4F75" w16cex:dateUtc="2023-10-06T14:18:00Z"/>
  <w16cex:commentExtensible w16cex:durableId="28CA54A9" w16cex:dateUtc="2023-10-06T14:40:00Z"/>
  <w16cex:commentExtensible w16cex:durableId="28CA572E" w16cex:dateUtc="2023-10-06T14:51:00Z"/>
  <w16cex:commentExtensible w16cex:durableId="28CA56FE" w16cex:dateUtc="2023-10-06T14:50:00Z"/>
  <w16cex:commentExtensible w16cex:durableId="28CA7408" w16cex:dateUtc="2023-10-06T14:51:00Z"/>
  <w16cex:commentExtensible w16cex:durableId="28CA75D6" w16cex:dateUtc="2023-10-06T17:02:00Z"/>
  <w16cex:commentExtensible w16cex:durableId="28CA781C" w16cex:dateUtc="2023-10-06T17:12:00Z"/>
  <w16cex:commentExtensible w16cex:durableId="28CA78F7" w16cex:dateUtc="2023-10-06T14:51:00Z"/>
  <w16cex:commentExtensible w16cex:durableId="28CA788C" w16cex:dateUtc="2023-10-06T17:12:00Z"/>
  <w16cex:commentExtensible w16cex:durableId="28CA7D5C" w16cex:dateUtc="2023-10-06T17:34:00Z"/>
  <w16cex:commentExtensible w16cex:durableId="28CA7DDB" w16cex:dateUtc="2023-10-06T14:51:00Z"/>
  <w16cex:commentExtensible w16cex:durableId="28CA935A" w16cex:dateUtc="2023-10-06T19:08:00Z"/>
  <w16cex:commentExtensible w16cex:durableId="28CA9949" w16cex:dateUtc="2023-10-06T19:33:00Z"/>
  <w16cex:commentExtensible w16cex:durableId="28CA94E4" w16cex:dateUtc="2023-10-06T14:51:00Z"/>
  <w16cex:commentExtensible w16cex:durableId="28CA982B" w16cex:dateUtc="2023-10-06T19:28:00Z"/>
  <w16cex:commentExtensible w16cex:durableId="28CA9A09" w16cex:dateUtc="2023-10-06T19:36:00Z"/>
  <w16cex:commentExtensible w16cex:durableId="28CA980F" w16cex:dateUtc="2023-10-06T19:28:00Z"/>
  <w16cex:commentExtensible w16cex:durableId="28CA9850" w16cex:dateUtc="2023-10-06T19:29:00Z"/>
  <w16cex:commentExtensible w16cex:durableId="28CA9A5E" w16cex:dateUtc="2023-10-06T19:38:00Z"/>
  <w16cex:commentExtensible w16cex:durableId="28CA9B1F" w16cex:dateUtc="2023-10-06T19:41:00Z"/>
  <w16cex:commentExtensible w16cex:durableId="28CA9899" w16cex:dateUtc="2023-10-06T19:30:00Z"/>
  <w16cex:commentExtensible w16cex:durableId="28CE7528" w16cex:dateUtc="2023-10-09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DD18B4" w16cid:durableId="28C974EA"/>
  <w16cid:commentId w16cid:paraId="000001E0" w16cid:durableId="26CBE8CA"/>
  <w16cid:commentId w16cid:paraId="000001E3" w16cid:durableId="26CBE8C9"/>
  <w16cid:commentId w16cid:paraId="000001D1" w16cid:durableId="26CBE8C8"/>
  <w16cid:commentId w16cid:paraId="000001E7" w16cid:durableId="26CBE8C7"/>
  <w16cid:commentId w16cid:paraId="000001EF" w16cid:durableId="26CBE8C6"/>
  <w16cid:commentId w16cid:paraId="000001F1" w16cid:durableId="26CBE8C5"/>
  <w16cid:commentId w16cid:paraId="000001D0" w16cid:durableId="26CBE8C4"/>
  <w16cid:commentId w16cid:paraId="740BF577" w16cid:durableId="28C9686A"/>
  <w16cid:commentId w16cid:paraId="49EC3202" w16cid:durableId="28C9699A"/>
  <w16cid:commentId w16cid:paraId="6E628561" w16cid:durableId="28C969AB"/>
  <w16cid:commentId w16cid:paraId="000001F2" w16cid:durableId="26CBE8C0"/>
  <w16cid:commentId w16cid:paraId="000001DD" w16cid:durableId="26CBE8BF"/>
  <w16cid:commentId w16cid:paraId="000001F3" w16cid:durableId="26CBE8BE"/>
  <w16cid:commentId w16cid:paraId="170E8FE3" w16cid:durableId="28C97058"/>
  <w16cid:commentId w16cid:paraId="000001EB" w16cid:durableId="26CBE8B9"/>
  <w16cid:commentId w16cid:paraId="4382A7B4" w16cid:durableId="28CA4BC3"/>
  <w16cid:commentId w16cid:paraId="0B84DABA" w16cid:durableId="28CA4E13"/>
  <w16cid:commentId w16cid:paraId="0687EF53" w16cid:durableId="28CA4FCE"/>
  <w16cid:commentId w16cid:paraId="1A6D4938" w16cid:durableId="28CA4F75"/>
  <w16cid:commentId w16cid:paraId="2FFE2F0C" w16cid:durableId="28CA54A9"/>
  <w16cid:commentId w16cid:paraId="0156460F" w16cid:durableId="28CA572E"/>
  <w16cid:commentId w16cid:paraId="62360B9C" w16cid:durableId="28CA56FE"/>
  <w16cid:commentId w16cid:paraId="51744BCB" w16cid:durableId="28CA7408"/>
  <w16cid:commentId w16cid:paraId="07A696FF" w16cid:durableId="28CA75D6"/>
  <w16cid:commentId w16cid:paraId="33F21ED0" w16cid:durableId="28CA781C"/>
  <w16cid:commentId w16cid:paraId="1A714974" w16cid:durableId="28CA78F7"/>
  <w16cid:commentId w16cid:paraId="268E6C4F" w16cid:durableId="28CA788C"/>
  <w16cid:commentId w16cid:paraId="6DC394EA" w16cid:durableId="28CA7D5C"/>
  <w16cid:commentId w16cid:paraId="000001D2" w16cid:durableId="26CBE8AC"/>
  <w16cid:commentId w16cid:paraId="1BFD8094" w16cid:durableId="28CA7DDB"/>
  <w16cid:commentId w16cid:paraId="7662672B" w16cid:durableId="28CA935A"/>
  <w16cid:commentId w16cid:paraId="4D789DD1" w16cid:durableId="28CA9949"/>
  <w16cid:commentId w16cid:paraId="70D7F6E5" w16cid:durableId="28CA94E4"/>
  <w16cid:commentId w16cid:paraId="6FBD68F1" w16cid:durableId="28CA982B"/>
  <w16cid:commentId w16cid:paraId="320A0292" w16cid:durableId="28CA9A09"/>
  <w16cid:commentId w16cid:paraId="5629912C" w16cid:durableId="28CA980F"/>
  <w16cid:commentId w16cid:paraId="29C320A3" w16cid:durableId="28CA9850"/>
  <w16cid:commentId w16cid:paraId="5D9C02DF" w16cid:durableId="28CA9A5E"/>
  <w16cid:commentId w16cid:paraId="4FCC12A5" w16cid:durableId="28CA9B1F"/>
  <w16cid:commentId w16cid:paraId="70F3738F" w16cid:durableId="28CA9899"/>
  <w16cid:commentId w16cid:paraId="000001E4" w16cid:durableId="26CBE89F"/>
  <w16cid:commentId w16cid:paraId="2DDF8E3A" w16cid:durableId="28CE75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B998E" w14:textId="77777777" w:rsidR="00BD6FC8" w:rsidRDefault="00BD6FC8">
      <w:pPr>
        <w:spacing w:after="0"/>
      </w:pPr>
      <w:r>
        <w:separator/>
      </w:r>
    </w:p>
  </w:endnote>
  <w:endnote w:type="continuationSeparator" w:id="0">
    <w:p w14:paraId="652850C3" w14:textId="77777777" w:rsidR="00BD6FC8" w:rsidRDefault="00BD6FC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0F324" w14:textId="77777777" w:rsidR="00BD6FC8" w:rsidRDefault="00BD6FC8">
      <w:pPr>
        <w:spacing w:after="0"/>
      </w:pPr>
      <w:r>
        <w:separator/>
      </w:r>
    </w:p>
  </w:footnote>
  <w:footnote w:type="continuationSeparator" w:id="0">
    <w:p w14:paraId="20AA6659" w14:textId="77777777" w:rsidR="00BD6FC8" w:rsidRDefault="00BD6FC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B" w14:textId="77777777" w:rsidR="004538AA" w:rsidRDefault="004538AA">
    <w:pPr>
      <w:pBdr>
        <w:top w:val="nil"/>
        <w:left w:val="nil"/>
        <w:bottom w:val="nil"/>
        <w:right w:val="nil"/>
        <w:between w:val="nil"/>
      </w:pBdr>
      <w:tabs>
        <w:tab w:val="center" w:pos="4419"/>
        <w:tab w:val="right" w:pos="8838"/>
      </w:tabs>
      <w:spacing w:after="0"/>
      <w:rPr>
        <w:color w:val="000000"/>
      </w:rPr>
    </w:pPr>
    <w:r>
      <w:rPr>
        <w:noProof/>
        <w:color w:val="000000"/>
      </w:rPr>
      <w:drawing>
        <wp:anchor distT="0" distB="0" distL="114300" distR="114300" simplePos="0" relativeHeight="251658240" behindDoc="0" locked="0" layoutInCell="1" hidden="0" allowOverlap="1" wp14:anchorId="71FED4BC" wp14:editId="58343658">
          <wp:simplePos x="0" y="0"/>
          <wp:positionH relativeFrom="margin">
            <wp:posOffset>2593731</wp:posOffset>
          </wp:positionH>
          <wp:positionV relativeFrom="page">
            <wp:posOffset>246722</wp:posOffset>
          </wp:positionV>
          <wp:extent cx="629920" cy="588645"/>
          <wp:effectExtent l="0" t="0" r="0" b="0"/>
          <wp:wrapNone/>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4A9D"/>
    <w:multiLevelType w:val="hybridMultilevel"/>
    <w:tmpl w:val="12606BDA"/>
    <w:lvl w:ilvl="0" w:tplc="240A0001">
      <w:start w:val="1"/>
      <w:numFmt w:val="bullet"/>
      <w:lvlText w:val=""/>
      <w:lvlJc w:val="left"/>
      <w:pPr>
        <w:ind w:left="720" w:hanging="360"/>
      </w:pPr>
      <w:rPr>
        <w:rFonts w:ascii="Symbol" w:hAnsi="Symbol" w:hint="default"/>
      </w:rPr>
    </w:lvl>
    <w:lvl w:ilvl="1" w:tplc="F9524ADE">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875BE6E"/>
    <w:multiLevelType w:val="hybridMultilevel"/>
    <w:tmpl w:val="D090B23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CB04D82"/>
    <w:multiLevelType w:val="multilevel"/>
    <w:tmpl w:val="6758226E"/>
    <w:lvl w:ilvl="0">
      <w:start w:val="1"/>
      <w:numFmt w:val="upperLetter"/>
      <w:pStyle w:val="Ttulo1"/>
      <w:lvlText w:val="%1."/>
      <w:lvlJc w:val="left"/>
      <w:pPr>
        <w:ind w:left="720" w:hanging="360"/>
      </w:pPr>
    </w:lvl>
    <w:lvl w:ilvl="1">
      <w:start w:val="1"/>
      <w:numFmt w:val="lowerLetter"/>
      <w:pStyle w:val="Ttulo2"/>
      <w:lvlText w:val="%2."/>
      <w:lvlJc w:val="left"/>
      <w:pPr>
        <w:ind w:left="1440" w:hanging="360"/>
      </w:pPr>
    </w:lvl>
    <w:lvl w:ilvl="2">
      <w:start w:val="1"/>
      <w:numFmt w:val="lowerRoman"/>
      <w:pStyle w:val="Ttulo3"/>
      <w:lvlText w:val="%3."/>
      <w:lvlJc w:val="right"/>
      <w:pPr>
        <w:ind w:left="2160" w:hanging="180"/>
      </w:pPr>
    </w:lvl>
    <w:lvl w:ilvl="3">
      <w:start w:val="1"/>
      <w:numFmt w:val="decimal"/>
      <w:pStyle w:val="Ttulo4"/>
      <w:lvlText w:val="%4."/>
      <w:lvlJc w:val="left"/>
      <w:pPr>
        <w:ind w:left="2880" w:hanging="360"/>
      </w:pPr>
    </w:lvl>
    <w:lvl w:ilvl="4">
      <w:start w:val="1"/>
      <w:numFmt w:val="lowerLetter"/>
      <w:pStyle w:val="Ttulo5"/>
      <w:lvlText w:val="%5."/>
      <w:lvlJc w:val="left"/>
      <w:pPr>
        <w:ind w:left="3600" w:hanging="360"/>
      </w:pPr>
    </w:lvl>
    <w:lvl w:ilvl="5">
      <w:start w:val="1"/>
      <w:numFmt w:val="lowerRoman"/>
      <w:pStyle w:val="Ttulo6"/>
      <w:lvlText w:val="%6."/>
      <w:lvlJc w:val="right"/>
      <w:pPr>
        <w:ind w:left="4320" w:hanging="180"/>
      </w:pPr>
    </w:lvl>
    <w:lvl w:ilvl="6">
      <w:start w:val="1"/>
      <w:numFmt w:val="decimal"/>
      <w:pStyle w:val="Ttulo7"/>
      <w:lvlText w:val="%7."/>
      <w:lvlJc w:val="left"/>
      <w:pPr>
        <w:ind w:left="5040" w:hanging="360"/>
      </w:pPr>
    </w:lvl>
    <w:lvl w:ilvl="7">
      <w:start w:val="1"/>
      <w:numFmt w:val="lowerLetter"/>
      <w:pStyle w:val="Ttulo8"/>
      <w:lvlText w:val="%8."/>
      <w:lvlJc w:val="left"/>
      <w:pPr>
        <w:ind w:left="5760" w:hanging="360"/>
      </w:pPr>
    </w:lvl>
    <w:lvl w:ilvl="8">
      <w:start w:val="1"/>
      <w:numFmt w:val="lowerRoman"/>
      <w:pStyle w:val="Ttulo9"/>
      <w:lvlText w:val="%9."/>
      <w:lvlJc w:val="right"/>
      <w:pPr>
        <w:ind w:left="6480" w:hanging="180"/>
      </w:pPr>
    </w:lvl>
  </w:abstractNum>
  <w:abstractNum w:abstractNumId="3" w15:restartNumberingAfterBreak="0">
    <w:nsid w:val="605B4B40"/>
    <w:multiLevelType w:val="hybridMultilevel"/>
    <w:tmpl w:val="ED8251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72020095"/>
    <w:multiLevelType w:val="hybridMultilevel"/>
    <w:tmpl w:val="1BCE08C8"/>
    <w:lvl w:ilvl="0" w:tplc="D18C8FF8">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535579632">
    <w:abstractNumId w:val="2"/>
  </w:num>
  <w:num w:numId="2" w16cid:durableId="1056004953">
    <w:abstractNumId w:val="4"/>
  </w:num>
  <w:num w:numId="3" w16cid:durableId="395250577">
    <w:abstractNumId w:val="1"/>
  </w:num>
  <w:num w:numId="4" w16cid:durableId="541289538">
    <w:abstractNumId w:val="0"/>
  </w:num>
  <w:num w:numId="5" w16cid:durableId="128889757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285"/>
    <w:rsid w:val="00000A3A"/>
    <w:rsid w:val="000104FA"/>
    <w:rsid w:val="0001423B"/>
    <w:rsid w:val="00037AC3"/>
    <w:rsid w:val="000403EE"/>
    <w:rsid w:val="0004342D"/>
    <w:rsid w:val="000638D6"/>
    <w:rsid w:val="00067941"/>
    <w:rsid w:val="000760DB"/>
    <w:rsid w:val="00093AD5"/>
    <w:rsid w:val="000B2873"/>
    <w:rsid w:val="000B66B9"/>
    <w:rsid w:val="000D2CCB"/>
    <w:rsid w:val="001263E2"/>
    <w:rsid w:val="00143551"/>
    <w:rsid w:val="00170334"/>
    <w:rsid w:val="001D46AA"/>
    <w:rsid w:val="001F756B"/>
    <w:rsid w:val="0020312D"/>
    <w:rsid w:val="00247D2A"/>
    <w:rsid w:val="0025123C"/>
    <w:rsid w:val="002513AB"/>
    <w:rsid w:val="002534C7"/>
    <w:rsid w:val="00273F3B"/>
    <w:rsid w:val="00292ED4"/>
    <w:rsid w:val="002A47C8"/>
    <w:rsid w:val="002F7E45"/>
    <w:rsid w:val="003201FA"/>
    <w:rsid w:val="00336219"/>
    <w:rsid w:val="00350B24"/>
    <w:rsid w:val="00371782"/>
    <w:rsid w:val="003D5F0D"/>
    <w:rsid w:val="004073DB"/>
    <w:rsid w:val="004230AC"/>
    <w:rsid w:val="0042555F"/>
    <w:rsid w:val="00451970"/>
    <w:rsid w:val="004538AA"/>
    <w:rsid w:val="004671DB"/>
    <w:rsid w:val="0047712D"/>
    <w:rsid w:val="00483971"/>
    <w:rsid w:val="00495976"/>
    <w:rsid w:val="004A60B9"/>
    <w:rsid w:val="004B3880"/>
    <w:rsid w:val="00524E46"/>
    <w:rsid w:val="005706E5"/>
    <w:rsid w:val="00571E9D"/>
    <w:rsid w:val="0058242C"/>
    <w:rsid w:val="00592A44"/>
    <w:rsid w:val="005D1F46"/>
    <w:rsid w:val="005D2C1B"/>
    <w:rsid w:val="005F263A"/>
    <w:rsid w:val="00627623"/>
    <w:rsid w:val="00631B45"/>
    <w:rsid w:val="00636E8D"/>
    <w:rsid w:val="00645DA1"/>
    <w:rsid w:val="006520C6"/>
    <w:rsid w:val="00654F2B"/>
    <w:rsid w:val="00661ACE"/>
    <w:rsid w:val="006B3DF9"/>
    <w:rsid w:val="006F08E1"/>
    <w:rsid w:val="00730C07"/>
    <w:rsid w:val="007A4731"/>
    <w:rsid w:val="007E7A21"/>
    <w:rsid w:val="007F22B5"/>
    <w:rsid w:val="007F2561"/>
    <w:rsid w:val="00813394"/>
    <w:rsid w:val="00827DB5"/>
    <w:rsid w:val="00861812"/>
    <w:rsid w:val="00867C3B"/>
    <w:rsid w:val="008738EF"/>
    <w:rsid w:val="008E53CA"/>
    <w:rsid w:val="008F1502"/>
    <w:rsid w:val="00901BF0"/>
    <w:rsid w:val="0091522C"/>
    <w:rsid w:val="009D47AB"/>
    <w:rsid w:val="009F05F1"/>
    <w:rsid w:val="00A03F43"/>
    <w:rsid w:val="00A211FE"/>
    <w:rsid w:val="00A3018A"/>
    <w:rsid w:val="00A52C95"/>
    <w:rsid w:val="00A544FF"/>
    <w:rsid w:val="00A74944"/>
    <w:rsid w:val="00A94CDB"/>
    <w:rsid w:val="00A97030"/>
    <w:rsid w:val="00AA55AC"/>
    <w:rsid w:val="00AA6A2C"/>
    <w:rsid w:val="00AD4544"/>
    <w:rsid w:val="00AF449D"/>
    <w:rsid w:val="00B46CD5"/>
    <w:rsid w:val="00B64653"/>
    <w:rsid w:val="00BC5646"/>
    <w:rsid w:val="00BD6FC8"/>
    <w:rsid w:val="00C02FE4"/>
    <w:rsid w:val="00C04CD6"/>
    <w:rsid w:val="00C50C1D"/>
    <w:rsid w:val="00C85E7C"/>
    <w:rsid w:val="00CC0D4F"/>
    <w:rsid w:val="00CD45AD"/>
    <w:rsid w:val="00CE5CDE"/>
    <w:rsid w:val="00CF036B"/>
    <w:rsid w:val="00D125F1"/>
    <w:rsid w:val="00D225A9"/>
    <w:rsid w:val="00D3201B"/>
    <w:rsid w:val="00D33FE9"/>
    <w:rsid w:val="00DC7C7A"/>
    <w:rsid w:val="00DE5285"/>
    <w:rsid w:val="00DF6E54"/>
    <w:rsid w:val="00E05054"/>
    <w:rsid w:val="00E41BA7"/>
    <w:rsid w:val="00E9187E"/>
    <w:rsid w:val="00E96DFD"/>
    <w:rsid w:val="00F037B6"/>
    <w:rsid w:val="00F64CA7"/>
    <w:rsid w:val="00FA09D7"/>
    <w:rsid w:val="00FE6CF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E2AE6"/>
  <w15:docId w15:val="{6EAC9BAC-B347-CB44-AB20-AD5329E71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n-US"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1ED"/>
  </w:style>
  <w:style w:type="paragraph" w:styleId="Ttulo1">
    <w:name w:val="heading 1"/>
    <w:basedOn w:val="Normal"/>
    <w:next w:val="Normal"/>
    <w:link w:val="Ttulo1Car"/>
    <w:uiPriority w:val="9"/>
    <w:qFormat/>
    <w:rsid w:val="00A66C0F"/>
    <w:pPr>
      <w:keepNext/>
      <w:keepLines/>
      <w:numPr>
        <w:numId w:val="1"/>
      </w:numPr>
      <w:spacing w:before="360" w:after="12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7E1A5F"/>
    <w:pPr>
      <w:keepNext/>
      <w:keepLines/>
      <w:numPr>
        <w:ilvl w:val="1"/>
        <w:numId w:val="1"/>
      </w:numPr>
      <w:spacing w:before="120" w:after="120"/>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E92EC7"/>
    <w:pPr>
      <w:keepNext/>
      <w:keepLines/>
      <w:numPr>
        <w:ilvl w:val="2"/>
        <w:numId w:val="1"/>
      </w:numPr>
      <w:spacing w:before="160" w:after="120"/>
      <w:ind w:left="1428"/>
      <w:outlineLvl w:val="2"/>
    </w:pPr>
    <w:rPr>
      <w:rFonts w:eastAsiaTheme="majorEastAsia" w:cstheme="majorBidi"/>
      <w:i/>
      <w:szCs w:val="24"/>
    </w:rPr>
  </w:style>
  <w:style w:type="paragraph" w:styleId="Ttulo4">
    <w:name w:val="heading 4"/>
    <w:basedOn w:val="Normal"/>
    <w:next w:val="Normal"/>
    <w:link w:val="Ttulo4Car"/>
    <w:uiPriority w:val="9"/>
    <w:semiHidden/>
    <w:unhideWhenUsed/>
    <w:qFormat/>
    <w:rsid w:val="00B241E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241E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241E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241E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241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241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A66C0F"/>
    <w:rPr>
      <w:rFonts w:ascii="Arial" w:eastAsiaTheme="majorEastAsia" w:hAnsi="Arial" w:cstheme="majorBidi"/>
      <w:b/>
      <w:szCs w:val="32"/>
    </w:rPr>
  </w:style>
  <w:style w:type="character" w:customStyle="1" w:styleId="Ttulo2Car">
    <w:name w:val="Título 2 Car"/>
    <w:basedOn w:val="Fuentedeprrafopredeter"/>
    <w:link w:val="Ttulo2"/>
    <w:uiPriority w:val="9"/>
    <w:rsid w:val="007E1A5F"/>
    <w:rPr>
      <w:rFonts w:ascii="Arial" w:eastAsiaTheme="majorEastAsia" w:hAnsi="Arial" w:cstheme="majorBidi"/>
      <w:b/>
      <w:szCs w:val="26"/>
    </w:rPr>
  </w:style>
  <w:style w:type="character" w:customStyle="1" w:styleId="Ttulo3Car">
    <w:name w:val="Título 3 Car"/>
    <w:basedOn w:val="Fuentedeprrafopredeter"/>
    <w:link w:val="Ttulo3"/>
    <w:uiPriority w:val="9"/>
    <w:rsid w:val="00E92EC7"/>
    <w:rPr>
      <w:rFonts w:ascii="Arial" w:eastAsiaTheme="majorEastAsia" w:hAnsi="Arial" w:cstheme="majorBidi"/>
      <w:i/>
      <w:szCs w:val="24"/>
    </w:rPr>
  </w:style>
  <w:style w:type="character" w:customStyle="1" w:styleId="Ttulo4Car">
    <w:name w:val="Título 4 Car"/>
    <w:basedOn w:val="Fuentedeprrafopredeter"/>
    <w:link w:val="Ttulo4"/>
    <w:uiPriority w:val="9"/>
    <w:semiHidden/>
    <w:rsid w:val="00B241E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B241E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B241E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B241E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B241E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241ED"/>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2C3D59"/>
    <w:pPr>
      <w:spacing w:after="200"/>
    </w:pPr>
    <w:rPr>
      <w:i/>
      <w:iCs/>
      <w:color w:val="44546A" w:themeColor="text2"/>
      <w:sz w:val="18"/>
      <w:szCs w:val="18"/>
    </w:rPr>
  </w:style>
  <w:style w:type="paragraph" w:styleId="Prrafodelista">
    <w:name w:val="List Paragraph"/>
    <w:aliases w:val="List,Bullet List,FooterText,numbered,Paragraphe de liste1,Bulletr List Paragraph,列出段落,列出段落1,List Paragraph2,List Paragraph21,Listeafsnit1,Parágrafo da Lista1,Ha,titulo 3,Bullets,Fluvial1,Cuadrícula clara - Énfasis 31,Normal. Viñetas"/>
    <w:basedOn w:val="Normal"/>
    <w:link w:val="PrrafodelistaCar"/>
    <w:uiPriority w:val="34"/>
    <w:qFormat/>
    <w:rsid w:val="00CD12CB"/>
    <w:pPr>
      <w:spacing w:line="259" w:lineRule="auto"/>
      <w:ind w:left="720"/>
      <w:contextualSpacing/>
    </w:pPr>
  </w:style>
  <w:style w:type="paragraph" w:styleId="Textocomentario">
    <w:name w:val="annotation text"/>
    <w:basedOn w:val="Normal"/>
    <w:link w:val="TextocomentarioCar"/>
    <w:uiPriority w:val="99"/>
    <w:unhideWhenUsed/>
    <w:rsid w:val="00CD12CB"/>
    <w:rPr>
      <w:sz w:val="20"/>
      <w:szCs w:val="20"/>
    </w:rPr>
  </w:style>
  <w:style w:type="character" w:customStyle="1" w:styleId="TextocomentarioCar">
    <w:name w:val="Texto comentario Car"/>
    <w:basedOn w:val="Fuentedeprrafopredeter"/>
    <w:link w:val="Textocomentario"/>
    <w:uiPriority w:val="99"/>
    <w:rsid w:val="00CD12CB"/>
    <w:rPr>
      <w:rFonts w:ascii="Arial" w:hAnsi="Arial" w:cs="Arial"/>
      <w:sz w:val="20"/>
      <w:szCs w:val="20"/>
    </w:rPr>
  </w:style>
  <w:style w:type="character" w:styleId="Refdecomentario">
    <w:name w:val="annotation reference"/>
    <w:basedOn w:val="Fuentedeprrafopredeter"/>
    <w:uiPriority w:val="99"/>
    <w:semiHidden/>
    <w:unhideWhenUsed/>
    <w:rsid w:val="00CD12CB"/>
    <w:rPr>
      <w:sz w:val="16"/>
      <w:szCs w:val="16"/>
    </w:rPr>
  </w:style>
  <w:style w:type="paragraph" w:styleId="Textonotapie">
    <w:name w:val="footnote text"/>
    <w:aliases w:val="texto de nota al pie,ft,Texto nota pie Car1,Texto nota pie Car Car,texto de nota al pie Car Car,ft Car Car Car,Texto nota pie Car1 Car,Texto nota pie Car Car Car,texto de nota al pie Car Car Car Car,Texto nota pie Car Car Car Car Car Car"/>
    <w:basedOn w:val="Normal"/>
    <w:link w:val="TextonotapieCar"/>
    <w:uiPriority w:val="99"/>
    <w:unhideWhenUsed/>
    <w:qFormat/>
    <w:rsid w:val="00CD12CB"/>
    <w:pPr>
      <w:spacing w:after="0"/>
    </w:pPr>
    <w:rPr>
      <w:sz w:val="20"/>
      <w:szCs w:val="20"/>
    </w:rPr>
  </w:style>
  <w:style w:type="character" w:customStyle="1" w:styleId="TextonotapieCar">
    <w:name w:val="Texto nota pie Car"/>
    <w:aliases w:val="texto de nota al pie Car,ft Car,Texto nota pie Car1 Car1,Texto nota pie Car Car Car1,texto de nota al pie Car Car Car,ft Car Car Car Car,Texto nota pie Car1 Car Car,Texto nota pie Car Car Car Car"/>
    <w:basedOn w:val="Fuentedeprrafopredeter"/>
    <w:link w:val="Textonotapie"/>
    <w:uiPriority w:val="99"/>
    <w:rsid w:val="00CD12CB"/>
    <w:rPr>
      <w:rFonts w:ascii="Arial" w:hAnsi="Arial" w:cs="Arial"/>
      <w:sz w:val="20"/>
      <w:szCs w:val="20"/>
    </w:rPr>
  </w:style>
  <w:style w:type="character" w:styleId="Refdenotaalpie">
    <w:name w:val="footnote reference"/>
    <w:aliases w:val="referencia nota al pie,Referencia nota al pie,BVI fnr,BVI fnr Car Car,BVI fnr Car,BVI fnr Car Car Car Car,Texto de nota al pie,Nota de pie,Texto nota al pie,Appel note de bas de page,Ref. de nota al pie2,Ref,de nota al pie,f, BVI fnr"/>
    <w:basedOn w:val="Fuentedeprrafopredeter"/>
    <w:link w:val="TextodenotaalpieCar"/>
    <w:uiPriority w:val="99"/>
    <w:unhideWhenUsed/>
    <w:rsid w:val="00CD12CB"/>
    <w:rPr>
      <w:vertAlign w:val="superscript"/>
    </w:rPr>
  </w:style>
  <w:style w:type="character" w:customStyle="1" w:styleId="PrrafodelistaCar">
    <w:name w:val="Párrafo de lista Car"/>
    <w:aliases w:val="List Car,Bullet List Car,FooterText Car,numbered Car,Paragraphe de liste1 Car,Bulletr List Paragraph Car,列出段落 Car,列出段落1 Car,List Paragraph2 Car,List Paragraph21 Car,Listeafsnit1 Car,Parágrafo da Lista1 Car,Ha Car,titulo 3 Car"/>
    <w:link w:val="Prrafodelista"/>
    <w:uiPriority w:val="34"/>
    <w:qFormat/>
    <w:locked/>
    <w:rsid w:val="00CD12CB"/>
    <w:rPr>
      <w:rFonts w:ascii="Arial" w:hAnsi="Arial" w:cs="Arial"/>
    </w:rPr>
  </w:style>
  <w:style w:type="paragraph" w:customStyle="1" w:styleId="TextodenotaalpieCar">
    <w:name w:val="Texto de nota al pie Car"/>
    <w:aliases w:val="referencia nota al pie Car,BVI fnr Car Char Car Char Car,BVI fnr Car Car Car Char Car Char Car,BVI fnr Car Car Char Car Char Car"/>
    <w:basedOn w:val="Normal"/>
    <w:link w:val="Refdenotaalpie"/>
    <w:uiPriority w:val="99"/>
    <w:semiHidden/>
    <w:rsid w:val="00CD12CB"/>
    <w:pPr>
      <w:spacing w:line="240" w:lineRule="exact"/>
    </w:pPr>
    <w:rPr>
      <w:rFonts w:asciiTheme="minorHAnsi" w:hAnsiTheme="minorHAnsi"/>
      <w:vertAlign w:val="superscript"/>
    </w:rPr>
  </w:style>
  <w:style w:type="paragraph" w:styleId="Encabezado">
    <w:name w:val="header"/>
    <w:basedOn w:val="Normal"/>
    <w:link w:val="EncabezadoCar"/>
    <w:uiPriority w:val="99"/>
    <w:unhideWhenUsed/>
    <w:rsid w:val="005F0F28"/>
    <w:pPr>
      <w:tabs>
        <w:tab w:val="center" w:pos="4419"/>
        <w:tab w:val="right" w:pos="8838"/>
      </w:tabs>
      <w:spacing w:after="0"/>
    </w:pPr>
  </w:style>
  <w:style w:type="character" w:customStyle="1" w:styleId="EncabezadoCar">
    <w:name w:val="Encabezado Car"/>
    <w:basedOn w:val="Fuentedeprrafopredeter"/>
    <w:link w:val="Encabezado"/>
    <w:uiPriority w:val="99"/>
    <w:rsid w:val="005F0F28"/>
    <w:rPr>
      <w:rFonts w:ascii="Arial" w:hAnsi="Arial"/>
    </w:rPr>
  </w:style>
  <w:style w:type="paragraph" w:styleId="Piedepgina">
    <w:name w:val="footer"/>
    <w:basedOn w:val="Normal"/>
    <w:link w:val="PiedepginaCar"/>
    <w:uiPriority w:val="99"/>
    <w:unhideWhenUsed/>
    <w:rsid w:val="005F0F28"/>
    <w:pPr>
      <w:tabs>
        <w:tab w:val="center" w:pos="4419"/>
        <w:tab w:val="right" w:pos="8838"/>
      </w:tabs>
      <w:spacing w:after="0"/>
    </w:pPr>
  </w:style>
  <w:style w:type="character" w:customStyle="1" w:styleId="PiedepginaCar">
    <w:name w:val="Pie de página Car"/>
    <w:basedOn w:val="Fuentedeprrafopredeter"/>
    <w:link w:val="Piedepgina"/>
    <w:uiPriority w:val="99"/>
    <w:rsid w:val="005F0F28"/>
    <w:rPr>
      <w:rFonts w:ascii="Arial" w:hAnsi="Arial"/>
    </w:rPr>
  </w:style>
  <w:style w:type="paragraph" w:styleId="TtuloTDC">
    <w:name w:val="TOC Heading"/>
    <w:basedOn w:val="Ttulo1"/>
    <w:next w:val="Normal"/>
    <w:uiPriority w:val="39"/>
    <w:unhideWhenUsed/>
    <w:qFormat/>
    <w:rsid w:val="00404881"/>
    <w:pPr>
      <w:numPr>
        <w:numId w:val="0"/>
      </w:numPr>
      <w:spacing w:before="240" w:after="0" w:line="259" w:lineRule="auto"/>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404881"/>
    <w:pPr>
      <w:spacing w:after="100"/>
    </w:pPr>
  </w:style>
  <w:style w:type="paragraph" w:styleId="TDC2">
    <w:name w:val="toc 2"/>
    <w:basedOn w:val="Normal"/>
    <w:next w:val="Normal"/>
    <w:autoRedefine/>
    <w:uiPriority w:val="39"/>
    <w:unhideWhenUsed/>
    <w:rsid w:val="00404881"/>
    <w:pPr>
      <w:spacing w:after="100"/>
      <w:ind w:left="220"/>
    </w:pPr>
  </w:style>
  <w:style w:type="paragraph" w:styleId="TDC3">
    <w:name w:val="toc 3"/>
    <w:basedOn w:val="Normal"/>
    <w:next w:val="Normal"/>
    <w:autoRedefine/>
    <w:uiPriority w:val="39"/>
    <w:semiHidden/>
    <w:unhideWhenUsed/>
    <w:rsid w:val="00404881"/>
    <w:pPr>
      <w:spacing w:after="100"/>
      <w:ind w:left="440"/>
    </w:pPr>
  </w:style>
  <w:style w:type="character" w:styleId="Hipervnculo">
    <w:name w:val="Hyperlink"/>
    <w:basedOn w:val="Fuentedeprrafopredeter"/>
    <w:uiPriority w:val="99"/>
    <w:unhideWhenUsed/>
    <w:rsid w:val="00404881"/>
    <w:rPr>
      <w:color w:val="0563C1" w:themeColor="hyperlink"/>
      <w:u w:val="single"/>
    </w:rPr>
  </w:style>
  <w:style w:type="paragraph" w:styleId="Bibliografa">
    <w:name w:val="Bibliography"/>
    <w:basedOn w:val="Normal"/>
    <w:next w:val="Normal"/>
    <w:uiPriority w:val="37"/>
    <w:unhideWhenUsed/>
    <w:rsid w:val="005734E3"/>
  </w:style>
  <w:style w:type="paragraph" w:styleId="Asuntodelcomentario">
    <w:name w:val="annotation subject"/>
    <w:basedOn w:val="Textocomentario"/>
    <w:next w:val="Textocomentario"/>
    <w:link w:val="AsuntodelcomentarioCar"/>
    <w:uiPriority w:val="99"/>
    <w:semiHidden/>
    <w:unhideWhenUsed/>
    <w:rsid w:val="00994D99"/>
    <w:rPr>
      <w:rFonts w:cstheme="minorBidi"/>
      <w:b/>
      <w:bCs/>
    </w:rPr>
  </w:style>
  <w:style w:type="character" w:customStyle="1" w:styleId="AsuntodelcomentarioCar">
    <w:name w:val="Asunto del comentario Car"/>
    <w:basedOn w:val="TextocomentarioCar"/>
    <w:link w:val="Asuntodelcomentario"/>
    <w:uiPriority w:val="99"/>
    <w:semiHidden/>
    <w:rsid w:val="00994D99"/>
    <w:rPr>
      <w:rFonts w:ascii="Arial" w:hAnsi="Arial" w:cs="Arial"/>
      <w:b/>
      <w:bCs/>
      <w:sz w:val="20"/>
      <w:szCs w:val="20"/>
    </w:rPr>
  </w:style>
  <w:style w:type="paragraph" w:styleId="NormalWeb">
    <w:name w:val="Normal (Web)"/>
    <w:basedOn w:val="Normal"/>
    <w:uiPriority w:val="99"/>
    <w:unhideWhenUsed/>
    <w:rsid w:val="004913AC"/>
    <w:pPr>
      <w:spacing w:before="100" w:beforeAutospacing="1" w:after="100" w:afterAutospacing="1"/>
      <w:jc w:val="left"/>
    </w:pPr>
    <w:rPr>
      <w:rFonts w:ascii="Times New Roman" w:eastAsia="Times New Roman" w:hAnsi="Times New Roman" w:cs="Times New Roman"/>
      <w:sz w:val="24"/>
      <w:szCs w:val="24"/>
      <w:lang w:eastAsia="es-CO"/>
    </w:rPr>
  </w:style>
  <w:style w:type="paragraph" w:styleId="Textodeglobo">
    <w:name w:val="Balloon Text"/>
    <w:basedOn w:val="Normal"/>
    <w:link w:val="TextodegloboCar"/>
    <w:uiPriority w:val="99"/>
    <w:semiHidden/>
    <w:unhideWhenUsed/>
    <w:rsid w:val="00D45748"/>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5748"/>
    <w:rPr>
      <w:rFonts w:ascii="Segoe UI" w:hAnsi="Segoe UI" w:cs="Segoe UI"/>
      <w:sz w:val="18"/>
      <w:szCs w:val="18"/>
    </w:rPr>
  </w:style>
  <w:style w:type="character" w:styleId="Textodelmarcadordeposicin">
    <w:name w:val="Placeholder Text"/>
    <w:basedOn w:val="Fuentedeprrafopredeter"/>
    <w:uiPriority w:val="99"/>
    <w:semiHidden/>
    <w:rsid w:val="005D72D6"/>
    <w:rPr>
      <w:color w:val="808080"/>
    </w:rPr>
  </w:style>
  <w:style w:type="paragraph" w:styleId="Sinespaciado">
    <w:name w:val="No Spacing"/>
    <w:link w:val="SinespaciadoCar"/>
    <w:uiPriority w:val="1"/>
    <w:qFormat/>
    <w:rsid w:val="00C14375"/>
    <w:pPr>
      <w:spacing w:after="0"/>
    </w:pPr>
    <w:rPr>
      <w:rFonts w:ascii="Tahoma" w:eastAsia="Calibri" w:hAnsi="Tahoma" w:cs="Times New Roman"/>
      <w:lang w:val="es-ES"/>
    </w:rPr>
  </w:style>
  <w:style w:type="character" w:customStyle="1" w:styleId="SinespaciadoCar">
    <w:name w:val="Sin espaciado Car"/>
    <w:link w:val="Sinespaciado"/>
    <w:uiPriority w:val="1"/>
    <w:locked/>
    <w:rsid w:val="00C14375"/>
    <w:rPr>
      <w:rFonts w:ascii="Tahoma" w:eastAsia="Calibri" w:hAnsi="Tahoma" w:cs="Times New Roman"/>
      <w:lang w:val="es-ES"/>
    </w:rPr>
  </w:style>
  <w:style w:type="character" w:customStyle="1" w:styleId="UnresolvedMention1">
    <w:name w:val="Unresolved Mention1"/>
    <w:basedOn w:val="Fuentedeprrafopredeter"/>
    <w:uiPriority w:val="99"/>
    <w:semiHidden/>
    <w:unhideWhenUsed/>
    <w:rsid w:val="0008047F"/>
    <w:rPr>
      <w:color w:val="605E5C"/>
      <w:shd w:val="clear" w:color="auto" w:fill="E1DFDD"/>
    </w:rPr>
  </w:style>
  <w:style w:type="table" w:styleId="Tablaconcuadrcula">
    <w:name w:val="Table Grid"/>
    <w:basedOn w:val="Tablanormal"/>
    <w:uiPriority w:val="59"/>
    <w:rsid w:val="0069517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DB47EC"/>
    <w:pPr>
      <w:spacing w:after="0"/>
    </w:pPr>
  </w:style>
  <w:style w:type="character" w:styleId="Mencinsinresolver">
    <w:name w:val="Unresolved Mention"/>
    <w:basedOn w:val="Fuentedeprrafopredeter"/>
    <w:uiPriority w:val="99"/>
    <w:semiHidden/>
    <w:unhideWhenUsed/>
    <w:rsid w:val="0026639F"/>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CellMar>
        <w:left w:w="115" w:type="dxa"/>
        <w:right w:w="115" w:type="dxa"/>
      </w:tblCellMar>
    </w:tblPr>
  </w:style>
  <w:style w:type="table" w:customStyle="1" w:styleId="a1">
    <w:basedOn w:val="Tablanormal"/>
    <w:tblPr>
      <w:tblStyleRowBandSize w:val="1"/>
      <w:tblStyleColBandSize w:val="1"/>
      <w:tblCellMar>
        <w:left w:w="115" w:type="dxa"/>
        <w:right w:w="115" w:type="dxa"/>
      </w:tblCellMar>
    </w:tblPr>
  </w:style>
  <w:style w:type="table" w:customStyle="1" w:styleId="a2">
    <w:basedOn w:val="Tablanormal"/>
    <w:tblPr>
      <w:tblStyleRowBandSize w:val="1"/>
      <w:tblStyleColBandSize w:val="1"/>
      <w:tblCellMar>
        <w:left w:w="115" w:type="dxa"/>
        <w:right w:w="115" w:type="dxa"/>
      </w:tblCellMar>
    </w:tblPr>
  </w:style>
  <w:style w:type="table" w:customStyle="1" w:styleId="a3">
    <w:basedOn w:val="Tablanormal"/>
    <w:pPr>
      <w:spacing w:after="0"/>
    </w:pPr>
    <w:tblPr>
      <w:tblStyleRowBandSize w:val="1"/>
      <w:tblStyleColBandSize w:val="1"/>
    </w:tblPr>
  </w:style>
  <w:style w:type="table" w:customStyle="1" w:styleId="a4">
    <w:basedOn w:val="Tablanormal"/>
    <w:pPr>
      <w:spacing w:after="0"/>
    </w:pPr>
    <w:tblPr>
      <w:tblStyleRowBandSize w:val="1"/>
      <w:tblStyleColBandSize w:val="1"/>
    </w:tblPr>
  </w:style>
  <w:style w:type="table" w:customStyle="1" w:styleId="a5">
    <w:basedOn w:val="Tablanormal"/>
    <w:pPr>
      <w:spacing w:after="0"/>
    </w:pPr>
    <w:tblPr>
      <w:tblStyleRowBandSize w:val="1"/>
      <w:tblStyleColBandSize w:val="1"/>
    </w:tblPr>
  </w:style>
  <w:style w:type="table" w:customStyle="1" w:styleId="a6">
    <w:basedOn w:val="Tablanormal"/>
    <w:pPr>
      <w:spacing w:after="0"/>
    </w:pPr>
    <w:tblPr>
      <w:tblStyleRowBandSize w:val="1"/>
      <w:tblStyleColBandSize w:val="1"/>
    </w:tblPr>
  </w:style>
  <w:style w:type="table" w:customStyle="1" w:styleId="a7">
    <w:basedOn w:val="Tablanormal"/>
    <w:pPr>
      <w:spacing w:after="0"/>
    </w:pPr>
    <w:tblPr>
      <w:tblStyleRowBandSize w:val="1"/>
      <w:tblStyleColBandSize w:val="1"/>
    </w:tblPr>
  </w:style>
  <w:style w:type="table" w:customStyle="1" w:styleId="a8">
    <w:basedOn w:val="Tablanormal"/>
    <w:pPr>
      <w:spacing w:after="0"/>
    </w:pPr>
    <w:tblPr>
      <w:tblStyleRowBandSize w:val="1"/>
      <w:tblStyleColBandSize w:val="1"/>
    </w:tblPr>
  </w:style>
  <w:style w:type="table" w:customStyle="1" w:styleId="a9">
    <w:basedOn w:val="Tablanormal"/>
    <w:pPr>
      <w:spacing w:after="0"/>
    </w:pPr>
    <w:tblPr>
      <w:tblStyleRowBandSize w:val="1"/>
      <w:tblStyleColBandSize w:val="1"/>
    </w:tblPr>
  </w:style>
  <w:style w:type="table" w:customStyle="1" w:styleId="aa">
    <w:basedOn w:val="Tablanormal"/>
    <w:pPr>
      <w:spacing w:after="0"/>
    </w:pPr>
    <w:tblPr>
      <w:tblStyleRowBandSize w:val="1"/>
      <w:tblStyleColBandSize w:val="1"/>
    </w:tblPr>
  </w:style>
  <w:style w:type="table" w:customStyle="1" w:styleId="ab">
    <w:basedOn w:val="Tablanormal"/>
    <w:pPr>
      <w:spacing w:after="0"/>
    </w:pPr>
    <w:tblPr>
      <w:tblStyleRowBandSize w:val="1"/>
      <w:tblStyleColBandSize w:val="1"/>
    </w:tblPr>
  </w:style>
  <w:style w:type="table" w:customStyle="1" w:styleId="ac">
    <w:basedOn w:val="Tablanormal"/>
    <w:pPr>
      <w:spacing w:after="0"/>
    </w:pPr>
    <w:tblPr>
      <w:tblStyleRowBandSize w:val="1"/>
      <w:tblStyleColBandSize w:val="1"/>
    </w:tblPr>
  </w:style>
  <w:style w:type="table" w:customStyle="1" w:styleId="ad">
    <w:basedOn w:val="Tablanormal"/>
    <w:pPr>
      <w:spacing w:after="0"/>
    </w:pPr>
    <w:tblPr>
      <w:tblStyleRowBandSize w:val="1"/>
      <w:tblStyleColBandSize w:val="1"/>
    </w:tblPr>
  </w:style>
  <w:style w:type="table" w:customStyle="1" w:styleId="ae">
    <w:basedOn w:val="Tablanormal"/>
    <w:pPr>
      <w:spacing w:after="0"/>
    </w:pPr>
    <w:tblPr>
      <w:tblStyleRowBandSize w:val="1"/>
      <w:tblStyleColBandSize w:val="1"/>
    </w:tblPr>
  </w:style>
  <w:style w:type="table" w:customStyle="1" w:styleId="af">
    <w:basedOn w:val="Tablanormal"/>
    <w:pPr>
      <w:spacing w:after="0"/>
    </w:pPr>
    <w:tblPr>
      <w:tblStyleRowBandSize w:val="1"/>
      <w:tblStyleColBandSize w:val="1"/>
    </w:tblPr>
  </w:style>
  <w:style w:type="table" w:customStyle="1" w:styleId="af0">
    <w:basedOn w:val="Tablanormal"/>
    <w:pPr>
      <w:spacing w:after="0"/>
    </w:pPr>
    <w:tblPr>
      <w:tblStyleRowBandSize w:val="1"/>
      <w:tblStyleColBandSize w:val="1"/>
    </w:tblPr>
  </w:style>
  <w:style w:type="table" w:customStyle="1" w:styleId="af1">
    <w:basedOn w:val="Tablanormal"/>
    <w:pPr>
      <w:spacing w:after="0"/>
    </w:pPr>
    <w:tblPr>
      <w:tblStyleRowBandSize w:val="1"/>
      <w:tblStyleColBandSize w:val="1"/>
    </w:tblPr>
  </w:style>
  <w:style w:type="table" w:customStyle="1" w:styleId="af2">
    <w:basedOn w:val="Tablanormal"/>
    <w:pPr>
      <w:spacing w:after="0"/>
    </w:pPr>
    <w:tblPr>
      <w:tblStyleRowBandSize w:val="1"/>
      <w:tblStyleColBandSize w:val="1"/>
    </w:tblPr>
  </w:style>
  <w:style w:type="table" w:customStyle="1" w:styleId="af3">
    <w:basedOn w:val="Tablanormal"/>
    <w:pPr>
      <w:spacing w:after="0"/>
    </w:pPr>
    <w:tblPr>
      <w:tblStyleRowBandSize w:val="1"/>
      <w:tblStyleColBandSize w:val="1"/>
    </w:tblPr>
  </w:style>
  <w:style w:type="table" w:customStyle="1" w:styleId="af4">
    <w:basedOn w:val="Tablanormal"/>
    <w:pPr>
      <w:spacing w:after="0"/>
    </w:pPr>
    <w:tblPr>
      <w:tblStyleRowBandSize w:val="1"/>
      <w:tblStyleColBandSize w:val="1"/>
    </w:tblPr>
  </w:style>
  <w:style w:type="table" w:customStyle="1" w:styleId="af5">
    <w:basedOn w:val="Tablanormal"/>
    <w:pPr>
      <w:spacing w:after="0"/>
    </w:pPr>
    <w:tblPr>
      <w:tblStyleRowBandSize w:val="1"/>
      <w:tblStyleColBandSize w:val="1"/>
    </w:tblPr>
  </w:style>
  <w:style w:type="table" w:customStyle="1" w:styleId="af6">
    <w:basedOn w:val="Tablanormal"/>
    <w:pPr>
      <w:spacing w:after="0"/>
    </w:pPr>
    <w:tblPr>
      <w:tblStyleRowBandSize w:val="1"/>
      <w:tblStyleColBandSize w:val="1"/>
    </w:tblPr>
  </w:style>
  <w:style w:type="table" w:customStyle="1" w:styleId="af7">
    <w:basedOn w:val="Tablanormal"/>
    <w:pPr>
      <w:spacing w:after="0"/>
    </w:pPr>
    <w:tblPr>
      <w:tblStyleRowBandSize w:val="1"/>
      <w:tblStyleColBandSize w:val="1"/>
    </w:tblPr>
  </w:style>
  <w:style w:type="table" w:customStyle="1" w:styleId="af8">
    <w:basedOn w:val="Tablanormal"/>
    <w:pPr>
      <w:spacing w:after="0"/>
    </w:pPr>
    <w:tblPr>
      <w:tblStyleRowBandSize w:val="1"/>
      <w:tblStyleColBandSize w:val="1"/>
    </w:tblPr>
  </w:style>
  <w:style w:type="table" w:customStyle="1" w:styleId="af9">
    <w:basedOn w:val="Tablanormal"/>
    <w:pPr>
      <w:spacing w:after="0"/>
    </w:pPr>
    <w:tblPr>
      <w:tblStyleRowBandSize w:val="1"/>
      <w:tblStyleColBandSize w:val="1"/>
    </w:tblPr>
  </w:style>
  <w:style w:type="table" w:customStyle="1" w:styleId="afa">
    <w:basedOn w:val="Tablanormal"/>
    <w:pPr>
      <w:spacing w:after="0"/>
    </w:pPr>
    <w:tblPr>
      <w:tblStyleRowBandSize w:val="1"/>
      <w:tblStyleColBandSize w:val="1"/>
    </w:tblPr>
  </w:style>
  <w:style w:type="table" w:customStyle="1" w:styleId="afb">
    <w:basedOn w:val="Tablanormal"/>
    <w:pPr>
      <w:spacing w:after="0"/>
    </w:pPr>
    <w:tblPr>
      <w:tblStyleRowBandSize w:val="1"/>
      <w:tblStyleColBandSize w:val="1"/>
    </w:tblPr>
  </w:style>
  <w:style w:type="table" w:customStyle="1" w:styleId="afc">
    <w:basedOn w:val="Tablanormal"/>
    <w:pPr>
      <w:spacing w:after="0"/>
    </w:pPr>
    <w:tblPr>
      <w:tblStyleRowBandSize w:val="1"/>
      <w:tblStyleColBandSize w:val="1"/>
    </w:tblPr>
  </w:style>
  <w:style w:type="table" w:customStyle="1" w:styleId="afd">
    <w:basedOn w:val="Tablanormal"/>
    <w:pPr>
      <w:spacing w:after="0"/>
    </w:pPr>
    <w:tblPr>
      <w:tblStyleRowBandSize w:val="1"/>
      <w:tblStyleColBandSize w:val="1"/>
    </w:tblPr>
  </w:style>
  <w:style w:type="table" w:customStyle="1" w:styleId="afe">
    <w:basedOn w:val="Tablanormal"/>
    <w:pPr>
      <w:spacing w:after="0"/>
    </w:pPr>
    <w:tblPr>
      <w:tblStyleRowBandSize w:val="1"/>
      <w:tblStyleColBandSize w:val="1"/>
    </w:tblPr>
  </w:style>
  <w:style w:type="table" w:customStyle="1" w:styleId="aff">
    <w:basedOn w:val="Tablanormal"/>
    <w:pPr>
      <w:spacing w:after="0"/>
    </w:pPr>
    <w:tblPr>
      <w:tblStyleRowBandSize w:val="1"/>
      <w:tblStyleColBandSize w:val="1"/>
    </w:tblPr>
  </w:style>
  <w:style w:type="table" w:customStyle="1" w:styleId="aff0">
    <w:basedOn w:val="Tablanormal"/>
    <w:pPr>
      <w:spacing w:after="0"/>
    </w:pPr>
    <w:tblPr>
      <w:tblStyleRowBandSize w:val="1"/>
      <w:tblStyleColBandSize w:val="1"/>
    </w:tblPr>
  </w:style>
  <w:style w:type="table" w:customStyle="1" w:styleId="aff1">
    <w:basedOn w:val="Tablanormal"/>
    <w:pPr>
      <w:spacing w:after="0"/>
    </w:pPr>
    <w:tblPr>
      <w:tblStyleRowBandSize w:val="1"/>
      <w:tblStyleColBandSize w:val="1"/>
    </w:tblPr>
  </w:style>
  <w:style w:type="table" w:customStyle="1" w:styleId="aff2">
    <w:basedOn w:val="Tablanormal"/>
    <w:pPr>
      <w:spacing w:after="0"/>
    </w:pPr>
    <w:tblPr>
      <w:tblStyleRowBandSize w:val="1"/>
      <w:tblStyleColBandSize w:val="1"/>
    </w:tblPr>
  </w:style>
  <w:style w:type="table" w:customStyle="1" w:styleId="aff3">
    <w:basedOn w:val="Tablanormal"/>
    <w:pPr>
      <w:spacing w:after="0"/>
    </w:pPr>
    <w:tblPr>
      <w:tblStyleRowBandSize w:val="1"/>
      <w:tblStyleColBandSize w:val="1"/>
    </w:tblPr>
  </w:style>
  <w:style w:type="table" w:customStyle="1" w:styleId="aff4">
    <w:basedOn w:val="Tablanormal"/>
    <w:pPr>
      <w:spacing w:after="0"/>
    </w:pPr>
    <w:tblPr>
      <w:tblStyleRowBandSize w:val="1"/>
      <w:tblStyleColBandSize w:val="1"/>
    </w:tblPr>
  </w:style>
  <w:style w:type="table" w:customStyle="1" w:styleId="aff5">
    <w:basedOn w:val="Tablanormal"/>
    <w:pPr>
      <w:spacing w:after="0"/>
    </w:pPr>
    <w:tblPr>
      <w:tblStyleRowBandSize w:val="1"/>
      <w:tblStyleColBandSize w:val="1"/>
    </w:tblPr>
  </w:style>
  <w:style w:type="table" w:customStyle="1" w:styleId="aff6">
    <w:basedOn w:val="Tablanormal"/>
    <w:pPr>
      <w:spacing w:after="0"/>
    </w:pPr>
    <w:tblPr>
      <w:tblStyleRowBandSize w:val="1"/>
      <w:tblStyleColBandSize w:val="1"/>
    </w:tblPr>
  </w:style>
  <w:style w:type="table" w:customStyle="1" w:styleId="aff7">
    <w:basedOn w:val="Tablanormal"/>
    <w:pPr>
      <w:spacing w:after="0"/>
    </w:pPr>
    <w:tblPr>
      <w:tblStyleRowBandSize w:val="1"/>
      <w:tblStyleColBandSize w:val="1"/>
    </w:tblPr>
  </w:style>
  <w:style w:type="table" w:customStyle="1" w:styleId="aff8">
    <w:basedOn w:val="Tablanormal"/>
    <w:pPr>
      <w:spacing w:after="0"/>
    </w:pPr>
    <w:tblPr>
      <w:tblStyleRowBandSize w:val="1"/>
      <w:tblStyleColBandSize w:val="1"/>
    </w:tblPr>
  </w:style>
  <w:style w:type="table" w:customStyle="1" w:styleId="aff9">
    <w:basedOn w:val="Tablanormal"/>
    <w:pPr>
      <w:spacing w:after="0"/>
    </w:pPr>
    <w:tblPr>
      <w:tblStyleRowBandSize w:val="1"/>
      <w:tblStyleColBandSize w:val="1"/>
    </w:tblPr>
  </w:style>
  <w:style w:type="table" w:customStyle="1" w:styleId="affa">
    <w:basedOn w:val="Tablanormal"/>
    <w:tblPr>
      <w:tblStyleRowBandSize w:val="1"/>
      <w:tblStyleColBandSize w:val="1"/>
      <w:tblCellMar>
        <w:left w:w="115" w:type="dxa"/>
        <w:right w:w="115" w:type="dxa"/>
      </w:tblCellMar>
    </w:tblPr>
  </w:style>
  <w:style w:type="table" w:customStyle="1" w:styleId="affb">
    <w:basedOn w:val="Tablanormal"/>
    <w:tblPr>
      <w:tblStyleRowBandSize w:val="1"/>
      <w:tblStyleColBandSize w:val="1"/>
      <w:tblCellMar>
        <w:left w:w="115" w:type="dxa"/>
        <w:right w:w="115" w:type="dxa"/>
      </w:tblCellMar>
    </w:tblPr>
  </w:style>
  <w:style w:type="table" w:customStyle="1" w:styleId="affc">
    <w:basedOn w:val="Tablanormal"/>
    <w:tblPr>
      <w:tblStyleRowBandSize w:val="1"/>
      <w:tblStyleColBandSize w:val="1"/>
      <w:tblCellMar>
        <w:left w:w="115" w:type="dxa"/>
        <w:right w:w="115" w:type="dxa"/>
      </w:tblCellMar>
    </w:tblPr>
  </w:style>
  <w:style w:type="table" w:customStyle="1" w:styleId="affd">
    <w:basedOn w:val="Tablanormal"/>
    <w:tblPr>
      <w:tblStyleRowBandSize w:val="1"/>
      <w:tblStyleColBandSize w:val="1"/>
      <w:tblCellMar>
        <w:left w:w="115" w:type="dxa"/>
        <w:right w:w="115" w:type="dxa"/>
      </w:tblCellMar>
    </w:tblPr>
  </w:style>
  <w:style w:type="table" w:customStyle="1" w:styleId="affe">
    <w:basedOn w:val="Tablanormal"/>
    <w:tblPr>
      <w:tblStyleRowBandSize w:val="1"/>
      <w:tblStyleColBandSize w:val="1"/>
      <w:tblCellMar>
        <w:left w:w="115" w:type="dxa"/>
        <w:right w:w="115" w:type="dxa"/>
      </w:tblCellMar>
    </w:tblPr>
  </w:style>
  <w:style w:type="paragraph" w:customStyle="1" w:styleId="Default">
    <w:name w:val="Default"/>
    <w:rsid w:val="000760DB"/>
    <w:pPr>
      <w:autoSpaceDE w:val="0"/>
      <w:autoSpaceDN w:val="0"/>
      <w:adjustRightInd w:val="0"/>
      <w:spacing w:after="0"/>
      <w:jc w:val="left"/>
    </w:pPr>
    <w:rPr>
      <w:rFonts w:eastAsiaTheme="minorHAns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55275">
      <w:bodyDiv w:val="1"/>
      <w:marLeft w:val="0"/>
      <w:marRight w:val="0"/>
      <w:marTop w:val="0"/>
      <w:marBottom w:val="0"/>
      <w:divBdr>
        <w:top w:val="none" w:sz="0" w:space="0" w:color="auto"/>
        <w:left w:val="none" w:sz="0" w:space="0" w:color="auto"/>
        <w:bottom w:val="none" w:sz="0" w:space="0" w:color="auto"/>
        <w:right w:val="none" w:sz="0" w:space="0" w:color="auto"/>
      </w:divBdr>
    </w:div>
    <w:div w:id="103157368">
      <w:bodyDiv w:val="1"/>
      <w:marLeft w:val="0"/>
      <w:marRight w:val="0"/>
      <w:marTop w:val="0"/>
      <w:marBottom w:val="0"/>
      <w:divBdr>
        <w:top w:val="none" w:sz="0" w:space="0" w:color="auto"/>
        <w:left w:val="none" w:sz="0" w:space="0" w:color="auto"/>
        <w:bottom w:val="none" w:sz="0" w:space="0" w:color="auto"/>
        <w:right w:val="none" w:sz="0" w:space="0" w:color="auto"/>
      </w:divBdr>
    </w:div>
    <w:div w:id="201210808">
      <w:bodyDiv w:val="1"/>
      <w:marLeft w:val="0"/>
      <w:marRight w:val="0"/>
      <w:marTop w:val="0"/>
      <w:marBottom w:val="0"/>
      <w:divBdr>
        <w:top w:val="none" w:sz="0" w:space="0" w:color="auto"/>
        <w:left w:val="none" w:sz="0" w:space="0" w:color="auto"/>
        <w:bottom w:val="none" w:sz="0" w:space="0" w:color="auto"/>
        <w:right w:val="none" w:sz="0" w:space="0" w:color="auto"/>
      </w:divBdr>
    </w:div>
    <w:div w:id="458956747">
      <w:bodyDiv w:val="1"/>
      <w:marLeft w:val="0"/>
      <w:marRight w:val="0"/>
      <w:marTop w:val="0"/>
      <w:marBottom w:val="0"/>
      <w:divBdr>
        <w:top w:val="none" w:sz="0" w:space="0" w:color="auto"/>
        <w:left w:val="none" w:sz="0" w:space="0" w:color="auto"/>
        <w:bottom w:val="none" w:sz="0" w:space="0" w:color="auto"/>
        <w:right w:val="none" w:sz="0" w:space="0" w:color="auto"/>
      </w:divBdr>
    </w:div>
    <w:div w:id="475952264">
      <w:bodyDiv w:val="1"/>
      <w:marLeft w:val="0"/>
      <w:marRight w:val="0"/>
      <w:marTop w:val="0"/>
      <w:marBottom w:val="0"/>
      <w:divBdr>
        <w:top w:val="none" w:sz="0" w:space="0" w:color="auto"/>
        <w:left w:val="none" w:sz="0" w:space="0" w:color="auto"/>
        <w:bottom w:val="none" w:sz="0" w:space="0" w:color="auto"/>
        <w:right w:val="none" w:sz="0" w:space="0" w:color="auto"/>
      </w:divBdr>
    </w:div>
    <w:div w:id="812528041">
      <w:bodyDiv w:val="1"/>
      <w:marLeft w:val="0"/>
      <w:marRight w:val="0"/>
      <w:marTop w:val="0"/>
      <w:marBottom w:val="0"/>
      <w:divBdr>
        <w:top w:val="none" w:sz="0" w:space="0" w:color="auto"/>
        <w:left w:val="none" w:sz="0" w:space="0" w:color="auto"/>
        <w:bottom w:val="none" w:sz="0" w:space="0" w:color="auto"/>
        <w:right w:val="none" w:sz="0" w:space="0" w:color="auto"/>
      </w:divBdr>
    </w:div>
    <w:div w:id="839733904">
      <w:bodyDiv w:val="1"/>
      <w:marLeft w:val="0"/>
      <w:marRight w:val="0"/>
      <w:marTop w:val="0"/>
      <w:marBottom w:val="0"/>
      <w:divBdr>
        <w:top w:val="none" w:sz="0" w:space="0" w:color="auto"/>
        <w:left w:val="none" w:sz="0" w:space="0" w:color="auto"/>
        <w:bottom w:val="none" w:sz="0" w:space="0" w:color="auto"/>
        <w:right w:val="none" w:sz="0" w:space="0" w:color="auto"/>
      </w:divBdr>
    </w:div>
    <w:div w:id="922450397">
      <w:bodyDiv w:val="1"/>
      <w:marLeft w:val="0"/>
      <w:marRight w:val="0"/>
      <w:marTop w:val="0"/>
      <w:marBottom w:val="0"/>
      <w:divBdr>
        <w:top w:val="none" w:sz="0" w:space="0" w:color="auto"/>
        <w:left w:val="none" w:sz="0" w:space="0" w:color="auto"/>
        <w:bottom w:val="none" w:sz="0" w:space="0" w:color="auto"/>
        <w:right w:val="none" w:sz="0" w:space="0" w:color="auto"/>
      </w:divBdr>
    </w:div>
    <w:div w:id="991368939">
      <w:bodyDiv w:val="1"/>
      <w:marLeft w:val="0"/>
      <w:marRight w:val="0"/>
      <w:marTop w:val="0"/>
      <w:marBottom w:val="0"/>
      <w:divBdr>
        <w:top w:val="none" w:sz="0" w:space="0" w:color="auto"/>
        <w:left w:val="none" w:sz="0" w:space="0" w:color="auto"/>
        <w:bottom w:val="none" w:sz="0" w:space="0" w:color="auto"/>
        <w:right w:val="none" w:sz="0" w:space="0" w:color="auto"/>
      </w:divBdr>
    </w:div>
    <w:div w:id="1152526089">
      <w:bodyDiv w:val="1"/>
      <w:marLeft w:val="0"/>
      <w:marRight w:val="0"/>
      <w:marTop w:val="0"/>
      <w:marBottom w:val="0"/>
      <w:divBdr>
        <w:top w:val="none" w:sz="0" w:space="0" w:color="auto"/>
        <w:left w:val="none" w:sz="0" w:space="0" w:color="auto"/>
        <w:bottom w:val="none" w:sz="0" w:space="0" w:color="auto"/>
        <w:right w:val="none" w:sz="0" w:space="0" w:color="auto"/>
      </w:divBdr>
    </w:div>
    <w:div w:id="1156143355">
      <w:bodyDiv w:val="1"/>
      <w:marLeft w:val="0"/>
      <w:marRight w:val="0"/>
      <w:marTop w:val="0"/>
      <w:marBottom w:val="0"/>
      <w:divBdr>
        <w:top w:val="none" w:sz="0" w:space="0" w:color="auto"/>
        <w:left w:val="none" w:sz="0" w:space="0" w:color="auto"/>
        <w:bottom w:val="none" w:sz="0" w:space="0" w:color="auto"/>
        <w:right w:val="none" w:sz="0" w:space="0" w:color="auto"/>
      </w:divBdr>
    </w:div>
    <w:div w:id="1251499346">
      <w:bodyDiv w:val="1"/>
      <w:marLeft w:val="0"/>
      <w:marRight w:val="0"/>
      <w:marTop w:val="0"/>
      <w:marBottom w:val="0"/>
      <w:divBdr>
        <w:top w:val="none" w:sz="0" w:space="0" w:color="auto"/>
        <w:left w:val="none" w:sz="0" w:space="0" w:color="auto"/>
        <w:bottom w:val="none" w:sz="0" w:space="0" w:color="auto"/>
        <w:right w:val="none" w:sz="0" w:space="0" w:color="auto"/>
      </w:divBdr>
    </w:div>
    <w:div w:id="1500316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stock.adobe.com/co/images/portrait-of-happy-little-boy-with-down-syndrome-playing-with-letters-on-floor-and-enjoying-learning-exercise-with-mom/619228085" TargetMode="External"/><Relationship Id="rId2" Type="http://schemas.openxmlformats.org/officeDocument/2006/relationships/hyperlink" Target="https://stock.adobe.com/co/images/verzweifeltes-kind-zum-thema-traurigkeit-im-lockdown-mobbing-oder-familiare-probleme/422237060" TargetMode="External"/><Relationship Id="rId1" Type="http://schemas.openxmlformats.org/officeDocument/2006/relationships/hyperlink" Target="https://www.freepik.es/foto-gratis/padre-e-hijo-hablando-psicologo_23440437.htm" TargetMode="External"/><Relationship Id="rId4" Type="http://schemas.openxmlformats.org/officeDocument/2006/relationships/hyperlink" Target="https://stock.adobe.com/co/images/woman-holding-paper-human-figures-at-wooden-table-closeup-diversity-and-inclusion-concept/536694902"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jpeg"/><Relationship Id="rId39" Type="http://schemas.microsoft.com/office/2011/relationships/people" Target="people.xml"/><Relationship Id="rId21" Type="http://schemas.openxmlformats.org/officeDocument/2006/relationships/image" Target="media/image7.png"/><Relationship Id="rId34" Type="http://schemas.openxmlformats.org/officeDocument/2006/relationships/hyperlink" Target="https://www.icbf.gov.co/system/files/procesos/lm10.pp_lineamiento_tecnico_administrativo_modalidad_mi_familia_v2.pdf" TargetMode="Externa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tiff"/><Relationship Id="rId25" Type="http://schemas.openxmlformats.org/officeDocument/2006/relationships/image" Target="media/image11.png"/><Relationship Id="rId33" Type="http://schemas.openxmlformats.org/officeDocument/2006/relationships/hyperlink" Target="https://www.icbf.gov.co/system/files/procesos/lm10.pp_lineamiento_tecnico_administrativo_modalidad_mi_familia_v2.pdf"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jpeg"/><Relationship Id="rId32" Type="http://schemas.openxmlformats.org/officeDocument/2006/relationships/hyperlink" Target="https://www.icbf.gov.co/misionales/promocion-y-prevencion/familia"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hyperlink" Target="https://www.icbf.gov.co/system/files/procesos/g1.mo18.pp_guia_orientaciones_metodologicas_modalidad_mi_familia_v4.pdf"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www.icbf.gov.co/misionales/promocion-y-prevencion/famili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hyperlink" Target="https://www.icbf.gov.co/system/files/procesos/g1.mo18.pp_guia_orientaciones_metodologicas_modalidad_mi_familia_v4.pdf"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3l5iGkCs0AsweH1edsnO7fekWA==">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46C2E4-0DAF-48EF-BC5F-39A55E63580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601B468-7096-4BFA-A980-BAF43881D787}">
  <ds:schemaRefs>
    <ds:schemaRef ds:uri="http://schemas.microsoft.com/sharepoint/v3/contenttype/forms"/>
  </ds:schemaRefs>
</ds:datastoreItem>
</file>

<file path=customXml/itemProps4.xml><?xml version="1.0" encoding="utf-8"?>
<ds:datastoreItem xmlns:ds="http://schemas.openxmlformats.org/officeDocument/2006/customXml" ds:itemID="{5E4FCC2E-C3B0-494E-8A7B-7A85DF176D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6415</Words>
  <Characters>35283</Characters>
  <Application>Microsoft Office Word</Application>
  <DocSecurity>0</DocSecurity>
  <Lines>294</Lines>
  <Paragraphs>83</Paragraphs>
  <ScaleCrop>false</ScaleCrop>
  <Company/>
  <LinksUpToDate>false</LinksUpToDate>
  <CharactersWithSpaces>41615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Kattya De Oro Genes</dc:creator>
  <cp:lastModifiedBy>Miroslava González</cp:lastModifiedBy>
  <cp:revision>73</cp:revision>
  <dcterms:created xsi:type="dcterms:W3CDTF">2023-10-11T21:18:00Z</dcterms:created>
  <dcterms:modified xsi:type="dcterms:W3CDTF">2023-10-11T21:18:00Z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2023-10-11T21:18:36Z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6bc4b21a-dc47-4862-99c7-86fbd05c8ddc</vt:lpwstr>
  </property>
  <property fmtid="{D5CDD505-2E9C-101B-9397-08002B2CF9AE}" pid="10" name="MSIP_Label_1299739c-ad3d-4908-806e-4d91151a6e13_ContentBits">
    <vt:lpwstr>0</vt:lpwstr>
  </property>
</Properties>
</file>